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pPr w:leftFromText="141" w:rightFromText="141" w:horzAnchor="margin" w:tblpXSpec="center" w:tblpY="-343"/>
        <w:tblW w:w="9456" w:type="dxa"/>
        <w:tblLook w:val="01E0" w:firstRow="1" w:lastRow="1" w:firstColumn="1" w:lastColumn="1" w:noHBand="0" w:noVBand="0"/>
      </w:tblPr>
      <w:tblGrid>
        <w:gridCol w:w="1658"/>
        <w:gridCol w:w="1456"/>
        <w:gridCol w:w="841"/>
        <w:gridCol w:w="838"/>
        <w:gridCol w:w="2518"/>
        <w:gridCol w:w="1457"/>
        <w:gridCol w:w="688"/>
      </w:tblGrid>
      <w:tr w:rsidR="00767374" w:rsidRPr="00744B78" w14:paraId="61307623" w14:textId="77777777">
        <w:trPr>
          <w:trHeight w:val="437"/>
        </w:trPr>
        <w:tc>
          <w:tcPr>
            <w:tcW w:w="9456" w:type="dxa"/>
            <w:gridSpan w:val="7"/>
            <w:tcBorders>
              <w:top w:val="single" w:sz="4" w:space="0" w:color="auto"/>
              <w:left w:val="single" w:sz="4" w:space="0" w:color="auto"/>
              <w:bottom w:val="single" w:sz="4" w:space="0" w:color="auto"/>
              <w:right w:val="single" w:sz="4" w:space="0" w:color="auto"/>
            </w:tcBorders>
            <w:vAlign w:val="center"/>
          </w:tcPr>
          <w:p w14:paraId="597CAB83" w14:textId="3BFECD57" w:rsidR="00767374" w:rsidRPr="00744B78" w:rsidRDefault="00BC1C02" w:rsidP="00CE27E0">
            <w:pPr>
              <w:jc w:val="center"/>
              <w:rPr>
                <w:rFonts w:asciiTheme="minorHAnsi" w:hAnsiTheme="minorHAnsi" w:cs="Arial"/>
                <w:sz w:val="44"/>
                <w:szCs w:val="44"/>
              </w:rPr>
            </w:pPr>
            <w:r>
              <w:rPr>
                <w:rFonts w:asciiTheme="minorHAnsi" w:hAnsiTheme="minorHAnsi" w:cs="Arial"/>
                <w:sz w:val="44"/>
                <w:szCs w:val="44"/>
              </w:rPr>
              <w:t>Tworzenie Aplikacji Bazodanowych Projekt</w:t>
            </w:r>
          </w:p>
        </w:tc>
      </w:tr>
      <w:tr w:rsidR="00DA5069" w:rsidRPr="00744B78" w14:paraId="4C16E7D6" w14:textId="77777777" w:rsidTr="00A53267">
        <w:trPr>
          <w:trHeight w:val="272"/>
        </w:trPr>
        <w:tc>
          <w:tcPr>
            <w:tcW w:w="1658" w:type="dxa"/>
            <w:tcBorders>
              <w:top w:val="single" w:sz="4" w:space="0" w:color="auto"/>
              <w:left w:val="single" w:sz="4" w:space="0" w:color="auto"/>
              <w:bottom w:val="single" w:sz="4" w:space="0" w:color="auto"/>
              <w:right w:val="single" w:sz="4" w:space="0" w:color="auto"/>
            </w:tcBorders>
            <w:vAlign w:val="center"/>
          </w:tcPr>
          <w:p w14:paraId="6A65764D" w14:textId="357C7B25"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Rok akademicki</w:t>
            </w:r>
          </w:p>
        </w:tc>
        <w:tc>
          <w:tcPr>
            <w:tcW w:w="1456" w:type="dxa"/>
            <w:tcBorders>
              <w:top w:val="single" w:sz="4" w:space="0" w:color="auto"/>
              <w:left w:val="single" w:sz="4" w:space="0" w:color="auto"/>
              <w:bottom w:val="single" w:sz="4" w:space="0" w:color="auto"/>
              <w:right w:val="single" w:sz="4" w:space="0" w:color="auto"/>
            </w:tcBorders>
            <w:vAlign w:val="center"/>
          </w:tcPr>
          <w:p w14:paraId="6B701729" w14:textId="77B346AB" w:rsidR="00280E5A" w:rsidRPr="00744B78" w:rsidRDefault="00BC1C02" w:rsidP="00280E5A">
            <w:pPr>
              <w:jc w:val="center"/>
              <w:rPr>
                <w:rFonts w:asciiTheme="minorHAnsi" w:hAnsiTheme="minorHAnsi" w:cs="Arial"/>
                <w:sz w:val="16"/>
                <w:szCs w:val="16"/>
              </w:rPr>
            </w:pPr>
            <w:r>
              <w:rPr>
                <w:rFonts w:asciiTheme="minorHAnsi" w:hAnsiTheme="minorHAnsi" w:cs="Arial"/>
                <w:sz w:val="16"/>
                <w:szCs w:val="16"/>
              </w:rPr>
              <w:t>-</w:t>
            </w:r>
          </w:p>
        </w:tc>
        <w:tc>
          <w:tcPr>
            <w:tcW w:w="841" w:type="dxa"/>
            <w:tcBorders>
              <w:top w:val="single" w:sz="4" w:space="0" w:color="auto"/>
              <w:left w:val="single" w:sz="4" w:space="0" w:color="auto"/>
              <w:bottom w:val="single" w:sz="4" w:space="0" w:color="auto"/>
              <w:right w:val="single" w:sz="4" w:space="0" w:color="auto"/>
            </w:tcBorders>
            <w:vAlign w:val="center"/>
          </w:tcPr>
          <w:p w14:paraId="439999BF" w14:textId="2C66E4DC"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Rodzaj studiów</w:t>
            </w:r>
          </w:p>
        </w:tc>
        <w:tc>
          <w:tcPr>
            <w:tcW w:w="838" w:type="dxa"/>
            <w:tcBorders>
              <w:top w:val="single" w:sz="4" w:space="0" w:color="auto"/>
              <w:left w:val="single" w:sz="4" w:space="0" w:color="auto"/>
              <w:bottom w:val="single" w:sz="4" w:space="0" w:color="auto"/>
              <w:right w:val="single" w:sz="4" w:space="0" w:color="auto"/>
            </w:tcBorders>
            <w:vAlign w:val="center"/>
          </w:tcPr>
          <w:p w14:paraId="670343DD" w14:textId="13A170E5"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Kierunek</w:t>
            </w:r>
          </w:p>
        </w:tc>
        <w:tc>
          <w:tcPr>
            <w:tcW w:w="2518" w:type="dxa"/>
            <w:tcBorders>
              <w:top w:val="single" w:sz="4" w:space="0" w:color="auto"/>
              <w:left w:val="single" w:sz="4" w:space="0" w:color="auto"/>
              <w:bottom w:val="single" w:sz="4" w:space="0" w:color="auto"/>
              <w:right w:val="single" w:sz="4" w:space="0" w:color="auto"/>
            </w:tcBorders>
            <w:vAlign w:val="center"/>
          </w:tcPr>
          <w:p w14:paraId="685B10B1" w14:textId="3BC659AB"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Prowadzący</w:t>
            </w:r>
          </w:p>
        </w:tc>
        <w:tc>
          <w:tcPr>
            <w:tcW w:w="1457" w:type="dxa"/>
            <w:tcBorders>
              <w:top w:val="single" w:sz="4" w:space="0" w:color="auto"/>
              <w:left w:val="single" w:sz="4" w:space="0" w:color="auto"/>
              <w:bottom w:val="single" w:sz="4" w:space="0" w:color="auto"/>
              <w:right w:val="single" w:sz="4" w:space="0" w:color="auto"/>
            </w:tcBorders>
            <w:vAlign w:val="center"/>
          </w:tcPr>
          <w:p w14:paraId="12845493" w14:textId="046A1156"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Grupa</w:t>
            </w:r>
          </w:p>
        </w:tc>
        <w:tc>
          <w:tcPr>
            <w:tcW w:w="688" w:type="dxa"/>
            <w:tcBorders>
              <w:top w:val="single" w:sz="4" w:space="0" w:color="auto"/>
              <w:left w:val="single" w:sz="4" w:space="0" w:color="auto"/>
              <w:bottom w:val="single" w:sz="4" w:space="0" w:color="auto"/>
              <w:right w:val="single" w:sz="4" w:space="0" w:color="auto"/>
            </w:tcBorders>
            <w:vAlign w:val="center"/>
          </w:tcPr>
          <w:p w14:paraId="2A682D8C" w14:textId="01963FD3"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Sekcja</w:t>
            </w:r>
          </w:p>
        </w:tc>
      </w:tr>
      <w:tr w:rsidR="00DA5069" w:rsidRPr="00744B78" w14:paraId="0E68FD84" w14:textId="77777777" w:rsidTr="00A53267">
        <w:trPr>
          <w:trHeight w:val="309"/>
        </w:trPr>
        <w:tc>
          <w:tcPr>
            <w:tcW w:w="1658" w:type="dxa"/>
            <w:vMerge w:val="restart"/>
            <w:tcBorders>
              <w:top w:val="single" w:sz="4" w:space="0" w:color="auto"/>
              <w:left w:val="single" w:sz="4" w:space="0" w:color="auto"/>
              <w:bottom w:val="single" w:sz="4" w:space="0" w:color="auto"/>
              <w:right w:val="single" w:sz="4" w:space="0" w:color="auto"/>
            </w:tcBorders>
            <w:vAlign w:val="center"/>
          </w:tcPr>
          <w:p w14:paraId="0C7F3380" w14:textId="7E14EAAE" w:rsidR="00280E5A" w:rsidRPr="00744B78" w:rsidRDefault="009A1F7E" w:rsidP="00280E5A">
            <w:pPr>
              <w:jc w:val="center"/>
              <w:rPr>
                <w:rFonts w:asciiTheme="minorHAnsi" w:hAnsiTheme="minorHAnsi" w:cs="Arial"/>
                <w:sz w:val="32"/>
                <w:szCs w:val="32"/>
              </w:rPr>
            </w:pPr>
            <w:r w:rsidRPr="00744B78">
              <w:rPr>
                <w:rFonts w:asciiTheme="minorHAnsi" w:hAnsiTheme="minorHAnsi" w:cs="Arial"/>
                <w:sz w:val="32"/>
                <w:szCs w:val="32"/>
              </w:rPr>
              <w:t>20</w:t>
            </w:r>
            <w:r w:rsidR="00DA5069">
              <w:rPr>
                <w:rFonts w:asciiTheme="minorHAnsi" w:hAnsiTheme="minorHAnsi" w:cs="Arial"/>
                <w:sz w:val="32"/>
                <w:szCs w:val="32"/>
              </w:rPr>
              <w:t>22</w:t>
            </w:r>
            <w:r w:rsidRPr="00744B78">
              <w:rPr>
                <w:rFonts w:asciiTheme="minorHAnsi" w:hAnsiTheme="minorHAnsi" w:cs="Arial"/>
                <w:sz w:val="32"/>
                <w:szCs w:val="32"/>
              </w:rPr>
              <w:t>/20</w:t>
            </w:r>
            <w:r w:rsidR="00DA5069">
              <w:rPr>
                <w:rFonts w:asciiTheme="minorHAnsi" w:hAnsiTheme="minorHAnsi" w:cs="Arial"/>
                <w:sz w:val="32"/>
                <w:szCs w:val="32"/>
              </w:rPr>
              <w:t>23</w:t>
            </w:r>
          </w:p>
        </w:tc>
        <w:tc>
          <w:tcPr>
            <w:tcW w:w="1456" w:type="dxa"/>
            <w:tcBorders>
              <w:top w:val="single" w:sz="4" w:space="0" w:color="auto"/>
              <w:left w:val="single" w:sz="4" w:space="0" w:color="auto"/>
              <w:bottom w:val="single" w:sz="4" w:space="0" w:color="auto"/>
              <w:right w:val="single" w:sz="4" w:space="0" w:color="auto"/>
            </w:tcBorders>
            <w:vAlign w:val="center"/>
          </w:tcPr>
          <w:p w14:paraId="5D530423" w14:textId="42742D5E" w:rsidR="00280E5A" w:rsidRPr="00744B78" w:rsidRDefault="00BC1C02" w:rsidP="007135A3">
            <w:pPr>
              <w:jc w:val="center"/>
              <w:rPr>
                <w:rFonts w:asciiTheme="minorHAnsi" w:hAnsiTheme="minorHAnsi" w:cs="Arial"/>
                <w:sz w:val="20"/>
                <w:szCs w:val="20"/>
              </w:rPr>
            </w:pPr>
            <w:r>
              <w:rPr>
                <w:rFonts w:asciiTheme="minorHAnsi" w:hAnsiTheme="minorHAnsi" w:cs="Arial"/>
                <w:sz w:val="20"/>
                <w:szCs w:val="20"/>
              </w:rPr>
              <w:t>-</w:t>
            </w:r>
          </w:p>
        </w:tc>
        <w:tc>
          <w:tcPr>
            <w:tcW w:w="841" w:type="dxa"/>
            <w:vMerge w:val="restart"/>
            <w:tcBorders>
              <w:top w:val="single" w:sz="4" w:space="0" w:color="auto"/>
              <w:left w:val="single" w:sz="4" w:space="0" w:color="auto"/>
              <w:bottom w:val="single" w:sz="4" w:space="0" w:color="auto"/>
              <w:right w:val="single" w:sz="4" w:space="0" w:color="auto"/>
            </w:tcBorders>
            <w:vAlign w:val="center"/>
          </w:tcPr>
          <w:p w14:paraId="5F5C5788" w14:textId="382473DA" w:rsidR="00280E5A" w:rsidRPr="00744B78" w:rsidRDefault="00054AE7" w:rsidP="00280E5A">
            <w:pPr>
              <w:jc w:val="center"/>
              <w:rPr>
                <w:rFonts w:asciiTheme="minorHAnsi" w:hAnsiTheme="minorHAnsi" w:cs="Arial"/>
                <w:sz w:val="32"/>
                <w:szCs w:val="32"/>
              </w:rPr>
            </w:pPr>
            <w:r>
              <w:rPr>
                <w:rFonts w:asciiTheme="minorHAnsi" w:hAnsiTheme="minorHAnsi" w:cs="Arial"/>
                <w:sz w:val="32"/>
                <w:szCs w:val="32"/>
              </w:rPr>
              <w:t>SSI</w:t>
            </w:r>
          </w:p>
        </w:tc>
        <w:tc>
          <w:tcPr>
            <w:tcW w:w="838" w:type="dxa"/>
            <w:vMerge w:val="restart"/>
            <w:tcBorders>
              <w:top w:val="single" w:sz="4" w:space="0" w:color="auto"/>
              <w:left w:val="single" w:sz="4" w:space="0" w:color="auto"/>
              <w:bottom w:val="single" w:sz="4" w:space="0" w:color="auto"/>
              <w:right w:val="single" w:sz="4" w:space="0" w:color="auto"/>
            </w:tcBorders>
            <w:vAlign w:val="center"/>
          </w:tcPr>
          <w:p w14:paraId="7918DD85" w14:textId="77777777" w:rsidR="00280E5A" w:rsidRPr="00744B78" w:rsidRDefault="009A1F7E" w:rsidP="00280E5A">
            <w:pPr>
              <w:jc w:val="center"/>
              <w:rPr>
                <w:rFonts w:asciiTheme="minorHAnsi" w:hAnsiTheme="minorHAnsi" w:cs="Arial"/>
                <w:sz w:val="44"/>
                <w:szCs w:val="44"/>
              </w:rPr>
            </w:pPr>
            <w:r w:rsidRPr="00744B78">
              <w:rPr>
                <w:rFonts w:asciiTheme="minorHAnsi" w:hAnsiTheme="minorHAnsi" w:cs="Arial"/>
                <w:sz w:val="44"/>
                <w:szCs w:val="44"/>
              </w:rPr>
              <w:t>INF</w:t>
            </w:r>
          </w:p>
        </w:tc>
        <w:tc>
          <w:tcPr>
            <w:tcW w:w="2518" w:type="dxa"/>
            <w:vMerge w:val="restart"/>
            <w:tcBorders>
              <w:top w:val="single" w:sz="4" w:space="0" w:color="auto"/>
              <w:left w:val="single" w:sz="4" w:space="0" w:color="auto"/>
              <w:bottom w:val="single" w:sz="4" w:space="0" w:color="auto"/>
              <w:right w:val="single" w:sz="4" w:space="0" w:color="auto"/>
            </w:tcBorders>
            <w:vAlign w:val="center"/>
          </w:tcPr>
          <w:p w14:paraId="6E1444A8" w14:textId="476AEA12" w:rsidR="00280E5A" w:rsidRPr="00744B78" w:rsidRDefault="00BC1C02" w:rsidP="00280E5A">
            <w:pPr>
              <w:jc w:val="center"/>
              <w:rPr>
                <w:rFonts w:asciiTheme="minorHAnsi" w:hAnsiTheme="minorHAnsi" w:cs="Arial"/>
                <w:sz w:val="44"/>
                <w:szCs w:val="44"/>
              </w:rPr>
            </w:pPr>
            <w:r>
              <w:rPr>
                <w:rFonts w:asciiTheme="minorHAnsi" w:hAnsiTheme="minorHAnsi" w:cs="Arial"/>
                <w:sz w:val="44"/>
                <w:szCs w:val="44"/>
              </w:rPr>
              <w:t>Dr inż. Łukasz Wyciślik</w:t>
            </w:r>
          </w:p>
        </w:tc>
        <w:tc>
          <w:tcPr>
            <w:tcW w:w="1457" w:type="dxa"/>
            <w:vMerge w:val="restart"/>
            <w:tcBorders>
              <w:top w:val="single" w:sz="4" w:space="0" w:color="auto"/>
              <w:left w:val="single" w:sz="4" w:space="0" w:color="auto"/>
              <w:bottom w:val="single" w:sz="4" w:space="0" w:color="auto"/>
              <w:right w:val="single" w:sz="4" w:space="0" w:color="auto"/>
            </w:tcBorders>
            <w:vAlign w:val="center"/>
          </w:tcPr>
          <w:p w14:paraId="63BB6C9F" w14:textId="3CA7662A" w:rsidR="00280E5A" w:rsidRPr="00744B78" w:rsidRDefault="00BC1C02" w:rsidP="00280E5A">
            <w:pPr>
              <w:jc w:val="center"/>
              <w:rPr>
                <w:rFonts w:asciiTheme="minorHAnsi" w:hAnsiTheme="minorHAnsi" w:cs="Arial"/>
                <w:sz w:val="44"/>
                <w:szCs w:val="44"/>
              </w:rPr>
            </w:pPr>
            <w:r>
              <w:rPr>
                <w:rFonts w:asciiTheme="minorHAnsi" w:hAnsiTheme="minorHAnsi" w:cs="Arial"/>
                <w:sz w:val="44"/>
                <w:szCs w:val="44"/>
              </w:rPr>
              <w:t>ŁW8</w:t>
            </w:r>
          </w:p>
        </w:tc>
        <w:tc>
          <w:tcPr>
            <w:tcW w:w="688" w:type="dxa"/>
            <w:vMerge w:val="restart"/>
            <w:tcBorders>
              <w:top w:val="single" w:sz="4" w:space="0" w:color="auto"/>
              <w:left w:val="single" w:sz="4" w:space="0" w:color="auto"/>
              <w:bottom w:val="single" w:sz="4" w:space="0" w:color="auto"/>
              <w:right w:val="single" w:sz="4" w:space="0" w:color="auto"/>
            </w:tcBorders>
            <w:vAlign w:val="center"/>
          </w:tcPr>
          <w:p w14:paraId="434B0B12" w14:textId="0552F9E9" w:rsidR="00280E5A" w:rsidRPr="00744B78" w:rsidRDefault="00054AE7" w:rsidP="00280E5A">
            <w:pPr>
              <w:jc w:val="center"/>
              <w:rPr>
                <w:rFonts w:asciiTheme="minorHAnsi" w:hAnsiTheme="minorHAnsi" w:cs="Arial"/>
                <w:sz w:val="44"/>
                <w:szCs w:val="44"/>
              </w:rPr>
            </w:pPr>
            <w:r>
              <w:rPr>
                <w:rFonts w:asciiTheme="minorHAnsi" w:hAnsiTheme="minorHAnsi" w:cs="Arial"/>
                <w:sz w:val="44"/>
                <w:szCs w:val="44"/>
              </w:rPr>
              <w:t>12</w:t>
            </w:r>
          </w:p>
        </w:tc>
      </w:tr>
      <w:tr w:rsidR="00DA5069" w:rsidRPr="00744B78" w14:paraId="606EB02E" w14:textId="77777777" w:rsidTr="00A53267">
        <w:trPr>
          <w:trHeight w:val="308"/>
        </w:trPr>
        <w:tc>
          <w:tcPr>
            <w:tcW w:w="1658" w:type="dxa"/>
            <w:vMerge/>
            <w:tcBorders>
              <w:top w:val="single" w:sz="4" w:space="0" w:color="auto"/>
              <w:left w:val="single" w:sz="4" w:space="0" w:color="auto"/>
              <w:bottom w:val="single" w:sz="4" w:space="0" w:color="auto"/>
              <w:right w:val="single" w:sz="4" w:space="0" w:color="auto"/>
            </w:tcBorders>
            <w:vAlign w:val="center"/>
          </w:tcPr>
          <w:p w14:paraId="138D5649" w14:textId="77777777" w:rsidR="00280E5A" w:rsidRPr="00744B78" w:rsidRDefault="00280E5A" w:rsidP="00280E5A">
            <w:pPr>
              <w:jc w:val="center"/>
              <w:rPr>
                <w:rFonts w:asciiTheme="minorHAnsi" w:hAnsiTheme="minorHAnsi" w:cs="Arial"/>
                <w:sz w:val="32"/>
                <w:szCs w:val="32"/>
              </w:rPr>
            </w:pPr>
          </w:p>
        </w:tc>
        <w:tc>
          <w:tcPr>
            <w:tcW w:w="1456" w:type="dxa"/>
            <w:tcBorders>
              <w:top w:val="single" w:sz="4" w:space="0" w:color="auto"/>
              <w:left w:val="single" w:sz="4" w:space="0" w:color="auto"/>
              <w:bottom w:val="single" w:sz="4" w:space="0" w:color="auto"/>
              <w:right w:val="single" w:sz="4" w:space="0" w:color="auto"/>
            </w:tcBorders>
            <w:vAlign w:val="center"/>
          </w:tcPr>
          <w:p w14:paraId="109A0864" w14:textId="78E8C373" w:rsidR="00280E5A" w:rsidRPr="00744B78" w:rsidRDefault="00BC1C02" w:rsidP="00CE27E0">
            <w:pPr>
              <w:jc w:val="center"/>
              <w:rPr>
                <w:rFonts w:asciiTheme="minorHAnsi" w:hAnsiTheme="minorHAnsi" w:cs="Arial"/>
                <w:sz w:val="20"/>
                <w:szCs w:val="20"/>
              </w:rPr>
            </w:pPr>
            <w:r>
              <w:rPr>
                <w:rFonts w:asciiTheme="minorHAnsi" w:hAnsiTheme="minorHAnsi" w:cs="Arial"/>
                <w:sz w:val="20"/>
                <w:szCs w:val="20"/>
              </w:rPr>
              <w:t>-</w:t>
            </w:r>
          </w:p>
        </w:tc>
        <w:tc>
          <w:tcPr>
            <w:tcW w:w="841" w:type="dxa"/>
            <w:vMerge/>
            <w:tcBorders>
              <w:top w:val="single" w:sz="4" w:space="0" w:color="auto"/>
              <w:left w:val="single" w:sz="4" w:space="0" w:color="auto"/>
              <w:bottom w:val="single" w:sz="4" w:space="0" w:color="auto"/>
              <w:right w:val="single" w:sz="4" w:space="0" w:color="auto"/>
            </w:tcBorders>
            <w:vAlign w:val="center"/>
          </w:tcPr>
          <w:p w14:paraId="10499B9D" w14:textId="77777777" w:rsidR="00280E5A" w:rsidRPr="00744B78" w:rsidRDefault="00280E5A" w:rsidP="00280E5A">
            <w:pPr>
              <w:jc w:val="center"/>
              <w:rPr>
                <w:rFonts w:asciiTheme="minorHAnsi" w:hAnsiTheme="minorHAnsi" w:cs="Arial"/>
                <w:sz w:val="32"/>
                <w:szCs w:val="32"/>
              </w:rPr>
            </w:pPr>
          </w:p>
        </w:tc>
        <w:tc>
          <w:tcPr>
            <w:tcW w:w="838" w:type="dxa"/>
            <w:vMerge/>
            <w:tcBorders>
              <w:top w:val="single" w:sz="4" w:space="0" w:color="auto"/>
              <w:left w:val="single" w:sz="4" w:space="0" w:color="auto"/>
              <w:bottom w:val="single" w:sz="4" w:space="0" w:color="auto"/>
              <w:right w:val="single" w:sz="4" w:space="0" w:color="auto"/>
            </w:tcBorders>
            <w:vAlign w:val="center"/>
          </w:tcPr>
          <w:p w14:paraId="45D960D7" w14:textId="77777777" w:rsidR="00280E5A" w:rsidRPr="00744B78" w:rsidRDefault="00280E5A" w:rsidP="00280E5A">
            <w:pPr>
              <w:jc w:val="center"/>
              <w:rPr>
                <w:rFonts w:asciiTheme="minorHAnsi" w:hAnsiTheme="minorHAnsi" w:cs="Arial"/>
                <w:sz w:val="32"/>
                <w:szCs w:val="32"/>
              </w:rPr>
            </w:pPr>
          </w:p>
        </w:tc>
        <w:tc>
          <w:tcPr>
            <w:tcW w:w="2518" w:type="dxa"/>
            <w:vMerge/>
            <w:tcBorders>
              <w:top w:val="single" w:sz="4" w:space="0" w:color="auto"/>
              <w:left w:val="single" w:sz="4" w:space="0" w:color="auto"/>
              <w:bottom w:val="single" w:sz="4" w:space="0" w:color="auto"/>
              <w:right w:val="single" w:sz="4" w:space="0" w:color="auto"/>
            </w:tcBorders>
            <w:vAlign w:val="center"/>
          </w:tcPr>
          <w:p w14:paraId="532CD4C2" w14:textId="77777777" w:rsidR="00280E5A" w:rsidRPr="00744B78" w:rsidRDefault="00280E5A" w:rsidP="00280E5A">
            <w:pPr>
              <w:jc w:val="center"/>
              <w:rPr>
                <w:rFonts w:asciiTheme="minorHAnsi" w:hAnsiTheme="minorHAnsi" w:cs="Arial"/>
                <w:sz w:val="16"/>
                <w:szCs w:val="16"/>
              </w:rPr>
            </w:pPr>
          </w:p>
        </w:tc>
        <w:tc>
          <w:tcPr>
            <w:tcW w:w="1457" w:type="dxa"/>
            <w:vMerge/>
            <w:tcBorders>
              <w:top w:val="single" w:sz="4" w:space="0" w:color="auto"/>
              <w:left w:val="single" w:sz="4" w:space="0" w:color="auto"/>
              <w:bottom w:val="single" w:sz="4" w:space="0" w:color="auto"/>
              <w:right w:val="single" w:sz="4" w:space="0" w:color="auto"/>
            </w:tcBorders>
            <w:vAlign w:val="center"/>
          </w:tcPr>
          <w:p w14:paraId="1B09569A" w14:textId="77777777" w:rsidR="00280E5A" w:rsidRPr="00744B78" w:rsidRDefault="00280E5A" w:rsidP="00280E5A">
            <w:pPr>
              <w:jc w:val="center"/>
              <w:rPr>
                <w:rFonts w:asciiTheme="minorHAnsi" w:hAnsiTheme="minorHAnsi" w:cs="Arial"/>
                <w:sz w:val="36"/>
                <w:szCs w:val="36"/>
              </w:rPr>
            </w:pPr>
          </w:p>
        </w:tc>
        <w:tc>
          <w:tcPr>
            <w:tcW w:w="688" w:type="dxa"/>
            <w:vMerge/>
            <w:tcBorders>
              <w:top w:val="single" w:sz="4" w:space="0" w:color="auto"/>
              <w:left w:val="single" w:sz="4" w:space="0" w:color="auto"/>
              <w:bottom w:val="single" w:sz="4" w:space="0" w:color="auto"/>
              <w:right w:val="single" w:sz="4" w:space="0" w:color="auto"/>
            </w:tcBorders>
            <w:vAlign w:val="center"/>
          </w:tcPr>
          <w:p w14:paraId="50EE51CA" w14:textId="77777777" w:rsidR="00280E5A" w:rsidRPr="00744B78" w:rsidRDefault="00280E5A" w:rsidP="00280E5A">
            <w:pPr>
              <w:jc w:val="center"/>
              <w:rPr>
                <w:rFonts w:asciiTheme="minorHAnsi" w:hAnsiTheme="minorHAnsi" w:cs="Arial"/>
                <w:sz w:val="36"/>
                <w:szCs w:val="36"/>
              </w:rPr>
            </w:pPr>
          </w:p>
        </w:tc>
      </w:tr>
    </w:tbl>
    <w:p w14:paraId="75CBAEDB" w14:textId="77777777" w:rsidR="00E27F8A" w:rsidRPr="00744B78" w:rsidRDefault="00E27F8A">
      <w:pPr>
        <w:rPr>
          <w:rFonts w:asciiTheme="minorHAnsi" w:hAnsiTheme="minorHAnsi" w:cs="Arial"/>
        </w:rPr>
      </w:pPr>
    </w:p>
    <w:p w14:paraId="07F84806" w14:textId="77777777" w:rsidR="0013293B" w:rsidRPr="00744B78" w:rsidRDefault="0013293B">
      <w:pPr>
        <w:rPr>
          <w:rFonts w:asciiTheme="minorHAnsi" w:hAnsiTheme="minorHAnsi" w:cs="Arial"/>
        </w:rPr>
      </w:pPr>
    </w:p>
    <w:p w14:paraId="69F8D4CE" w14:textId="77777777" w:rsidR="0013293B" w:rsidRPr="00744B78" w:rsidRDefault="0013293B">
      <w:pPr>
        <w:rPr>
          <w:rFonts w:asciiTheme="minorHAnsi" w:hAnsiTheme="minorHAnsi" w:cs="Arial"/>
        </w:rPr>
      </w:pPr>
    </w:p>
    <w:p w14:paraId="3A78CAA9" w14:textId="77777777" w:rsidR="00E27F8A" w:rsidRPr="00744B78" w:rsidRDefault="00E27F8A">
      <w:pPr>
        <w:rPr>
          <w:rFonts w:asciiTheme="minorHAnsi" w:hAnsiTheme="minorHAnsi" w:cs="Arial"/>
        </w:rPr>
      </w:pPr>
    </w:p>
    <w:p w14:paraId="672D66EE" w14:textId="77777777" w:rsidR="00F84D61" w:rsidRPr="00744B78" w:rsidRDefault="00F84D61">
      <w:pPr>
        <w:rPr>
          <w:rFonts w:asciiTheme="minorHAnsi" w:hAnsiTheme="minorHAnsi" w:cs="Arial"/>
        </w:rPr>
      </w:pPr>
    </w:p>
    <w:p w14:paraId="40347B83" w14:textId="77777777" w:rsidR="00F84D61" w:rsidRPr="00744B78" w:rsidRDefault="00F84D61">
      <w:pPr>
        <w:rPr>
          <w:rFonts w:asciiTheme="minorHAnsi" w:hAnsiTheme="minorHAnsi" w:cs="Arial"/>
        </w:rPr>
      </w:pPr>
    </w:p>
    <w:p w14:paraId="067372EA" w14:textId="77777777" w:rsidR="00F84D61" w:rsidRPr="00744B78" w:rsidRDefault="00F84D61">
      <w:pPr>
        <w:rPr>
          <w:rFonts w:asciiTheme="minorHAnsi" w:hAnsiTheme="minorHAnsi" w:cs="Arial"/>
        </w:rPr>
      </w:pPr>
    </w:p>
    <w:p w14:paraId="261EB13C" w14:textId="77777777" w:rsidR="00E27F8A" w:rsidRPr="00744B78" w:rsidRDefault="00E27F8A">
      <w:pPr>
        <w:rPr>
          <w:rFonts w:asciiTheme="minorHAnsi" w:hAnsiTheme="minorHAnsi" w:cs="Arial"/>
        </w:rPr>
      </w:pPr>
    </w:p>
    <w:p w14:paraId="359DE952" w14:textId="77777777" w:rsidR="00E27F8A" w:rsidRPr="00744B78" w:rsidRDefault="00E27F8A">
      <w:pPr>
        <w:rPr>
          <w:rFonts w:asciiTheme="minorHAnsi" w:hAnsiTheme="minorHAnsi" w:cs="Arial"/>
        </w:rPr>
      </w:pPr>
    </w:p>
    <w:p w14:paraId="73E19B41" w14:textId="77777777" w:rsidR="00E27F8A" w:rsidRPr="00744B78" w:rsidRDefault="00E27F8A">
      <w:pPr>
        <w:rPr>
          <w:rFonts w:asciiTheme="minorHAnsi" w:hAnsiTheme="minorHAnsi" w:cs="Arial"/>
        </w:rPr>
      </w:pPr>
    </w:p>
    <w:p w14:paraId="256A7197" w14:textId="05549D43" w:rsidR="000A1FD7" w:rsidRPr="00BC1C02" w:rsidRDefault="00BC1C02" w:rsidP="000A1FD7">
      <w:pPr>
        <w:jc w:val="center"/>
        <w:rPr>
          <w:rFonts w:asciiTheme="minorHAnsi" w:hAnsiTheme="minorHAnsi" w:cs="Arial"/>
          <w:sz w:val="72"/>
          <w:szCs w:val="72"/>
        </w:rPr>
      </w:pPr>
      <w:r w:rsidRPr="00BC1C02">
        <w:rPr>
          <w:rFonts w:asciiTheme="minorHAnsi" w:hAnsiTheme="minorHAnsi" w:cs="Arial"/>
          <w:sz w:val="72"/>
          <w:szCs w:val="72"/>
        </w:rPr>
        <w:t>Raport z projektu</w:t>
      </w:r>
    </w:p>
    <w:p w14:paraId="7F948140" w14:textId="77777777" w:rsidR="000A1FD7" w:rsidRDefault="000A1FD7" w:rsidP="000A1FD7">
      <w:pPr>
        <w:jc w:val="center"/>
        <w:rPr>
          <w:rFonts w:asciiTheme="minorHAnsi" w:hAnsiTheme="minorHAnsi" w:cs="Arial"/>
          <w:sz w:val="20"/>
          <w:szCs w:val="20"/>
        </w:rPr>
      </w:pPr>
    </w:p>
    <w:p w14:paraId="7F2F6217" w14:textId="1C810575" w:rsidR="000A1FD7" w:rsidRDefault="00C0054C" w:rsidP="000A1FD7">
      <w:pPr>
        <w:jc w:val="center"/>
        <w:rPr>
          <w:rFonts w:asciiTheme="minorHAnsi" w:hAnsiTheme="minorHAnsi" w:cs="Arial"/>
          <w:sz w:val="36"/>
          <w:szCs w:val="36"/>
        </w:rPr>
      </w:pPr>
      <w:r>
        <w:rPr>
          <w:rFonts w:asciiTheme="minorHAnsi" w:hAnsiTheme="minorHAnsi" w:cs="Arial"/>
          <w:sz w:val="36"/>
          <w:szCs w:val="36"/>
        </w:rPr>
        <w:t>Data wykonania: 2023-0</w:t>
      </w:r>
      <w:r w:rsidR="00BC1C02">
        <w:rPr>
          <w:rFonts w:asciiTheme="minorHAnsi" w:hAnsiTheme="minorHAnsi" w:cs="Arial"/>
          <w:sz w:val="36"/>
          <w:szCs w:val="36"/>
        </w:rPr>
        <w:t>6</w:t>
      </w:r>
      <w:r>
        <w:rPr>
          <w:rFonts w:asciiTheme="minorHAnsi" w:hAnsiTheme="minorHAnsi" w:cs="Arial"/>
          <w:sz w:val="36"/>
          <w:szCs w:val="36"/>
        </w:rPr>
        <w:t>-</w:t>
      </w:r>
      <w:r w:rsidR="00BC1C02">
        <w:rPr>
          <w:rFonts w:asciiTheme="minorHAnsi" w:hAnsiTheme="minorHAnsi" w:cs="Arial"/>
          <w:sz w:val="36"/>
          <w:szCs w:val="36"/>
        </w:rPr>
        <w:t>13</w:t>
      </w:r>
    </w:p>
    <w:p w14:paraId="57D317A5" w14:textId="77777777" w:rsidR="000A1FD7" w:rsidRDefault="000A1FD7" w:rsidP="000A1FD7">
      <w:pPr>
        <w:jc w:val="center"/>
        <w:rPr>
          <w:rFonts w:asciiTheme="minorHAnsi" w:hAnsiTheme="minorHAnsi" w:cs="Arial"/>
          <w:sz w:val="44"/>
          <w:szCs w:val="44"/>
        </w:rPr>
      </w:pPr>
    </w:p>
    <w:p w14:paraId="583F088E" w14:textId="30B3D38F" w:rsidR="000A1FD7" w:rsidRPr="00BC1C02" w:rsidRDefault="00C0054C" w:rsidP="000A1FD7">
      <w:pPr>
        <w:jc w:val="center"/>
        <w:rPr>
          <w:rFonts w:asciiTheme="minorHAnsi" w:hAnsiTheme="minorHAnsi" w:cs="Arial"/>
          <w:sz w:val="36"/>
          <w:szCs w:val="36"/>
        </w:rPr>
      </w:pPr>
      <w:r w:rsidRPr="00BC1C02">
        <w:rPr>
          <w:rFonts w:asciiTheme="minorHAnsi" w:hAnsiTheme="minorHAnsi" w:cs="Arial"/>
          <w:sz w:val="36"/>
          <w:szCs w:val="36"/>
        </w:rPr>
        <w:t xml:space="preserve">Temat </w:t>
      </w:r>
      <w:r w:rsidR="00BC1C02">
        <w:rPr>
          <w:rFonts w:asciiTheme="minorHAnsi" w:hAnsiTheme="minorHAnsi" w:cs="Arial"/>
          <w:sz w:val="36"/>
          <w:szCs w:val="36"/>
        </w:rPr>
        <w:t>projektu</w:t>
      </w:r>
    </w:p>
    <w:p w14:paraId="053813D8" w14:textId="77777777" w:rsidR="000A1FD7" w:rsidRDefault="000A1FD7" w:rsidP="000A1FD7">
      <w:pPr>
        <w:rPr>
          <w:rFonts w:asciiTheme="minorHAnsi" w:hAnsiTheme="minorHAnsi" w:cs="Arial"/>
        </w:rPr>
      </w:pPr>
    </w:p>
    <w:p w14:paraId="5757EB42" w14:textId="7B4EE909" w:rsidR="000A1FD7" w:rsidRPr="00BC1C02" w:rsidRDefault="00BC1C02" w:rsidP="000A1FD7">
      <w:pPr>
        <w:jc w:val="center"/>
        <w:rPr>
          <w:rFonts w:asciiTheme="minorHAnsi" w:hAnsiTheme="minorHAnsi" w:cs="Arial"/>
          <w:b/>
          <w:bCs/>
        </w:rPr>
      </w:pPr>
      <w:r w:rsidRPr="00BC1C02">
        <w:rPr>
          <w:b/>
          <w:bCs/>
          <w:sz w:val="32"/>
          <w:szCs w:val="32"/>
        </w:rPr>
        <w:t>Porównywarka cen produktów „</w:t>
      </w:r>
      <w:r w:rsidR="00511ADF">
        <w:rPr>
          <w:b/>
          <w:bCs/>
          <w:sz w:val="32"/>
          <w:szCs w:val="32"/>
        </w:rPr>
        <w:t>G</w:t>
      </w:r>
      <w:r w:rsidRPr="00BC1C02">
        <w:rPr>
          <w:b/>
          <w:bCs/>
          <w:sz w:val="32"/>
          <w:szCs w:val="32"/>
        </w:rPr>
        <w:t>dziekupuja.pl”</w:t>
      </w:r>
    </w:p>
    <w:p w14:paraId="62E91EE9" w14:textId="77777777" w:rsidR="000A1FD7" w:rsidRDefault="000A1FD7" w:rsidP="000A1FD7">
      <w:pPr>
        <w:rPr>
          <w:rFonts w:asciiTheme="minorHAnsi" w:hAnsiTheme="minorHAnsi" w:cs="Arial"/>
        </w:rPr>
      </w:pPr>
      <w:r>
        <w:rPr>
          <w:rFonts w:asciiTheme="minorHAnsi" w:hAnsiTheme="minorHAnsi" w:cs="Arial"/>
        </w:rPr>
        <w:t xml:space="preserve"> </w:t>
      </w:r>
    </w:p>
    <w:tbl>
      <w:tblPr>
        <w:tblStyle w:val="Tabela-Siatka"/>
        <w:tblpPr w:leftFromText="141" w:rightFromText="141" w:vertAnchor="page" w:horzAnchor="page" w:tblpX="3709" w:tblpY="136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99"/>
      </w:tblGrid>
      <w:tr w:rsidR="00586524" w:rsidRPr="00744B78" w14:paraId="4393E92A" w14:textId="77777777" w:rsidTr="00586524">
        <w:trPr>
          <w:trHeight w:val="199"/>
        </w:trPr>
        <w:tc>
          <w:tcPr>
            <w:tcW w:w="2999" w:type="dxa"/>
          </w:tcPr>
          <w:p w14:paraId="23565F54" w14:textId="77777777" w:rsidR="00586524" w:rsidRPr="00744B78" w:rsidRDefault="00586524" w:rsidP="00586524">
            <w:pPr>
              <w:rPr>
                <w:rFonts w:asciiTheme="minorHAnsi" w:hAnsiTheme="minorHAnsi" w:cs="Arial"/>
              </w:rPr>
            </w:pPr>
          </w:p>
        </w:tc>
      </w:tr>
    </w:tbl>
    <w:p w14:paraId="6713BF68" w14:textId="77777777" w:rsidR="00E27F8A" w:rsidRPr="00744B78" w:rsidRDefault="00E27F8A">
      <w:pPr>
        <w:rPr>
          <w:rFonts w:asciiTheme="minorHAnsi" w:hAnsiTheme="minorHAnsi" w:cs="Arial"/>
        </w:rPr>
      </w:pPr>
      <w:r w:rsidRPr="00744B78">
        <w:rPr>
          <w:rFonts w:asciiTheme="minorHAnsi" w:hAnsiTheme="minorHAnsi" w:cs="Arial"/>
        </w:rPr>
        <w:t xml:space="preserve"> </w:t>
      </w:r>
    </w:p>
    <w:p w14:paraId="7F85F2D4" w14:textId="77777777" w:rsidR="00586524" w:rsidRDefault="00586524" w:rsidP="00586524">
      <w:pPr>
        <w:pStyle w:val="Akapitzlist"/>
        <w:rPr>
          <w:rFonts w:asciiTheme="minorHAnsi" w:hAnsiTheme="minorHAnsi" w:cs="Arial"/>
          <w:b/>
          <w:sz w:val="28"/>
        </w:rPr>
      </w:pPr>
    </w:p>
    <w:tbl>
      <w:tblPr>
        <w:tblStyle w:val="Tabela-Siatka"/>
        <w:tblpPr w:leftFromText="141" w:rightFromText="141" w:vertAnchor="page" w:horzAnchor="margin" w:tblpXSpec="center" w:tblpY="117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99"/>
      </w:tblGrid>
      <w:tr w:rsidR="00BC1C02" w14:paraId="213D23C1" w14:textId="77777777" w:rsidTr="00BC1C02">
        <w:trPr>
          <w:trHeight w:val="435"/>
        </w:trPr>
        <w:tc>
          <w:tcPr>
            <w:tcW w:w="2999" w:type="dxa"/>
            <w:hideMark/>
          </w:tcPr>
          <w:p w14:paraId="5760377A" w14:textId="77777777" w:rsidR="00BC1C02" w:rsidRPr="00BC1C02" w:rsidRDefault="00BC1C02" w:rsidP="00BC1C02">
            <w:pPr>
              <w:rPr>
                <w:rFonts w:asciiTheme="minorHAnsi" w:hAnsiTheme="minorHAnsi" w:cs="Arial"/>
                <w:b/>
                <w:sz w:val="28"/>
                <w:szCs w:val="28"/>
              </w:rPr>
            </w:pPr>
            <w:r w:rsidRPr="00BC1C02">
              <w:rPr>
                <w:rFonts w:asciiTheme="minorHAnsi" w:hAnsiTheme="minorHAnsi" w:cs="Arial"/>
                <w:b/>
                <w:sz w:val="28"/>
                <w:szCs w:val="28"/>
              </w:rPr>
              <w:t>Skład sekcji</w:t>
            </w:r>
          </w:p>
        </w:tc>
      </w:tr>
      <w:tr w:rsidR="00BC1C02" w14:paraId="225F0FBB" w14:textId="77777777" w:rsidTr="00BC1C02">
        <w:trPr>
          <w:trHeight w:val="199"/>
        </w:trPr>
        <w:tc>
          <w:tcPr>
            <w:tcW w:w="2999" w:type="dxa"/>
            <w:hideMark/>
          </w:tcPr>
          <w:p w14:paraId="41917430" w14:textId="65B03623"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Mateusz Babiński</w:t>
            </w:r>
          </w:p>
          <w:p w14:paraId="5BD03C7C" w14:textId="5096C64E"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Filip Miera</w:t>
            </w:r>
          </w:p>
          <w:p w14:paraId="6AC68876" w14:textId="1726BF13"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Jan Kwaśniak</w:t>
            </w:r>
          </w:p>
          <w:p w14:paraId="07AD7147" w14:textId="0DD5D82A"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Wiktor Merta</w:t>
            </w:r>
          </w:p>
          <w:p w14:paraId="2B7D554D" w14:textId="29B80855"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Karol Pisarski</w:t>
            </w:r>
          </w:p>
          <w:p w14:paraId="04231D73" w14:textId="77777777"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Dominik Baryś</w:t>
            </w:r>
          </w:p>
          <w:p w14:paraId="32DEA4A5" w14:textId="240E815F" w:rsidR="00BC1C02" w:rsidRPr="00BC1C02" w:rsidRDefault="00BC1C02" w:rsidP="00BC1C02">
            <w:pPr>
              <w:ind w:left="720"/>
              <w:rPr>
                <w:rFonts w:asciiTheme="minorHAnsi" w:hAnsiTheme="minorHAnsi" w:cs="Arial"/>
                <w:sz w:val="28"/>
                <w:szCs w:val="28"/>
              </w:rPr>
            </w:pPr>
          </w:p>
        </w:tc>
      </w:tr>
    </w:tbl>
    <w:p w14:paraId="3E38CC80" w14:textId="6DE74CA6" w:rsidR="00586524" w:rsidRDefault="00586524" w:rsidP="00586524">
      <w:pPr>
        <w:pStyle w:val="Akapitzlist"/>
        <w:rPr>
          <w:rFonts w:asciiTheme="minorHAnsi" w:hAnsiTheme="minorHAnsi" w:cs="Arial"/>
          <w:b/>
          <w:sz w:val="28"/>
        </w:rPr>
      </w:pPr>
    </w:p>
    <w:p w14:paraId="5D746F3E" w14:textId="56DC8FF0" w:rsidR="00586524" w:rsidRDefault="00586524" w:rsidP="00586524">
      <w:pPr>
        <w:pStyle w:val="Akapitzlist"/>
        <w:rPr>
          <w:rFonts w:asciiTheme="minorHAnsi" w:hAnsiTheme="minorHAnsi" w:cs="Arial"/>
          <w:b/>
          <w:sz w:val="28"/>
        </w:rPr>
      </w:pPr>
    </w:p>
    <w:p w14:paraId="668AD209" w14:textId="76A89A07" w:rsidR="00586524" w:rsidRDefault="00586524" w:rsidP="00586524">
      <w:pPr>
        <w:pStyle w:val="Akapitzlist"/>
        <w:rPr>
          <w:rFonts w:asciiTheme="minorHAnsi" w:hAnsiTheme="minorHAnsi" w:cs="Arial"/>
          <w:b/>
          <w:sz w:val="28"/>
        </w:rPr>
      </w:pPr>
    </w:p>
    <w:p w14:paraId="3D29FAED" w14:textId="0E8C1DA8" w:rsidR="00586524" w:rsidRDefault="00586524" w:rsidP="00586524">
      <w:pPr>
        <w:pStyle w:val="Akapitzlist"/>
        <w:rPr>
          <w:rFonts w:asciiTheme="minorHAnsi" w:hAnsiTheme="minorHAnsi" w:cs="Arial"/>
          <w:b/>
          <w:sz w:val="28"/>
        </w:rPr>
      </w:pPr>
    </w:p>
    <w:p w14:paraId="305A7B6B" w14:textId="1A3D72FE" w:rsidR="00586524" w:rsidRDefault="00586524" w:rsidP="00586524">
      <w:pPr>
        <w:pStyle w:val="Akapitzlist"/>
        <w:rPr>
          <w:rFonts w:asciiTheme="minorHAnsi" w:hAnsiTheme="minorHAnsi" w:cs="Arial"/>
          <w:b/>
          <w:sz w:val="28"/>
        </w:rPr>
      </w:pPr>
    </w:p>
    <w:p w14:paraId="427139D0" w14:textId="0CC3BB9B" w:rsidR="00586524" w:rsidRDefault="00586524" w:rsidP="00586524">
      <w:pPr>
        <w:pStyle w:val="Akapitzlist"/>
        <w:rPr>
          <w:rFonts w:asciiTheme="minorHAnsi" w:hAnsiTheme="minorHAnsi" w:cs="Arial"/>
          <w:b/>
          <w:sz w:val="28"/>
        </w:rPr>
      </w:pPr>
    </w:p>
    <w:p w14:paraId="4C00D105" w14:textId="565F90FF" w:rsidR="00586524" w:rsidRDefault="00586524" w:rsidP="00586524">
      <w:pPr>
        <w:pStyle w:val="Akapitzlist"/>
        <w:rPr>
          <w:rFonts w:asciiTheme="minorHAnsi" w:hAnsiTheme="minorHAnsi" w:cs="Arial"/>
          <w:b/>
          <w:sz w:val="28"/>
        </w:rPr>
      </w:pPr>
    </w:p>
    <w:p w14:paraId="62D6AA00" w14:textId="77777777" w:rsidR="00BC1C02" w:rsidRDefault="00BC1C02" w:rsidP="00586524">
      <w:pPr>
        <w:pStyle w:val="Akapitzlist"/>
        <w:rPr>
          <w:rFonts w:asciiTheme="minorHAnsi" w:hAnsiTheme="minorHAnsi" w:cs="Arial"/>
          <w:b/>
          <w:sz w:val="28"/>
        </w:rPr>
      </w:pPr>
    </w:p>
    <w:p w14:paraId="46573388" w14:textId="77777777" w:rsidR="00BC1C02" w:rsidRDefault="00BC1C02" w:rsidP="00586524">
      <w:pPr>
        <w:pStyle w:val="Akapitzlist"/>
        <w:rPr>
          <w:rFonts w:asciiTheme="minorHAnsi" w:hAnsiTheme="minorHAnsi" w:cs="Arial"/>
          <w:b/>
          <w:sz w:val="28"/>
        </w:rPr>
      </w:pPr>
    </w:p>
    <w:p w14:paraId="6B0F6A2C" w14:textId="5F4F7E7F" w:rsidR="00C0054C" w:rsidRDefault="00C0054C" w:rsidP="00C0054C">
      <w:pPr>
        <w:rPr>
          <w:rFonts w:asciiTheme="minorHAnsi" w:hAnsiTheme="minorHAnsi" w:cs="Arial"/>
          <w:bCs/>
          <w:i/>
          <w:iCs/>
          <w:lang w:val="en-US"/>
        </w:rPr>
      </w:pPr>
    </w:p>
    <w:p w14:paraId="0BD0C556" w14:textId="77777777" w:rsidR="003A7118" w:rsidRDefault="003A7118" w:rsidP="003A7118">
      <w:pPr>
        <w:ind w:left="360"/>
        <w:rPr>
          <w:rFonts w:asciiTheme="minorHAnsi" w:hAnsiTheme="minorHAnsi" w:cstheme="minorHAnsi"/>
          <w:bCs/>
          <w:sz w:val="48"/>
          <w:szCs w:val="48"/>
        </w:rPr>
      </w:pPr>
    </w:p>
    <w:p w14:paraId="0AC54615" w14:textId="77777777" w:rsidR="003A7118" w:rsidRDefault="003A7118" w:rsidP="003A7118">
      <w:pPr>
        <w:rPr>
          <w:rFonts w:asciiTheme="minorHAnsi" w:hAnsiTheme="minorHAnsi" w:cstheme="minorHAnsi"/>
          <w:bCs/>
          <w:sz w:val="48"/>
          <w:szCs w:val="48"/>
        </w:rPr>
      </w:pPr>
    </w:p>
    <w:p w14:paraId="7B3DBF09" w14:textId="77777777" w:rsidR="003A7118" w:rsidRDefault="003A7118" w:rsidP="003A7118">
      <w:pPr>
        <w:pStyle w:val="Akapitzlist"/>
        <w:rPr>
          <w:rFonts w:asciiTheme="minorHAnsi" w:hAnsiTheme="minorHAnsi" w:cstheme="minorHAnsi"/>
          <w:bCs/>
          <w:sz w:val="48"/>
          <w:szCs w:val="48"/>
        </w:rPr>
      </w:pPr>
    </w:p>
    <w:p w14:paraId="684EBF0E" w14:textId="77777777" w:rsidR="003A7118" w:rsidRDefault="003A7118" w:rsidP="003A7118">
      <w:pPr>
        <w:pStyle w:val="Akapitzlist"/>
        <w:rPr>
          <w:rFonts w:asciiTheme="minorHAnsi" w:hAnsiTheme="minorHAnsi" w:cstheme="minorHAnsi"/>
          <w:bCs/>
          <w:sz w:val="48"/>
          <w:szCs w:val="48"/>
        </w:rPr>
      </w:pPr>
    </w:p>
    <w:p w14:paraId="31E850B1" w14:textId="77777777" w:rsidR="003A7118" w:rsidRPr="003A7118" w:rsidRDefault="003A7118" w:rsidP="003A7118">
      <w:pPr>
        <w:ind w:left="360"/>
        <w:rPr>
          <w:rFonts w:asciiTheme="minorHAnsi" w:hAnsiTheme="minorHAnsi" w:cstheme="minorHAnsi"/>
          <w:bCs/>
          <w:sz w:val="48"/>
          <w:szCs w:val="48"/>
        </w:rPr>
      </w:pPr>
    </w:p>
    <w:p w14:paraId="4EEC81E8" w14:textId="30045973" w:rsidR="00C0054C" w:rsidRPr="003A7118" w:rsidRDefault="00BC1C02" w:rsidP="003A7118">
      <w:pPr>
        <w:pStyle w:val="Akapitzlist"/>
        <w:numPr>
          <w:ilvl w:val="0"/>
          <w:numId w:val="11"/>
        </w:numPr>
        <w:rPr>
          <w:rFonts w:asciiTheme="minorHAnsi" w:hAnsiTheme="minorHAnsi" w:cstheme="minorHAnsi"/>
          <w:bCs/>
          <w:sz w:val="48"/>
          <w:szCs w:val="48"/>
        </w:rPr>
      </w:pPr>
      <w:r w:rsidRPr="003A7118">
        <w:rPr>
          <w:rFonts w:asciiTheme="minorHAnsi" w:hAnsiTheme="minorHAnsi" w:cstheme="minorHAnsi"/>
          <w:bCs/>
          <w:sz w:val="48"/>
          <w:szCs w:val="48"/>
        </w:rPr>
        <w:t>Opis projektu</w:t>
      </w:r>
    </w:p>
    <w:p w14:paraId="5FD7A965" w14:textId="5F5383AA" w:rsidR="00BC1C02" w:rsidRDefault="00BC1C02" w:rsidP="00BC1C02">
      <w:pPr>
        <w:pStyle w:val="Akapitzlist"/>
        <w:rPr>
          <w:rFonts w:asciiTheme="minorHAnsi" w:hAnsiTheme="minorHAnsi" w:cstheme="minorHAnsi"/>
          <w:bCs/>
          <w:sz w:val="32"/>
          <w:szCs w:val="32"/>
        </w:rPr>
      </w:pPr>
    </w:p>
    <w:p w14:paraId="6579E373" w14:textId="77777777" w:rsidR="00BC1C02" w:rsidRPr="00BC1C02" w:rsidRDefault="00BC1C02" w:rsidP="00BC1C02">
      <w:pPr>
        <w:pStyle w:val="Akapitzlist"/>
        <w:rPr>
          <w:rFonts w:asciiTheme="minorHAnsi" w:hAnsiTheme="minorHAnsi" w:cstheme="minorHAnsi"/>
          <w:bCs/>
          <w:sz w:val="32"/>
          <w:szCs w:val="32"/>
        </w:rPr>
      </w:pPr>
    </w:p>
    <w:p w14:paraId="7990FC9F" w14:textId="658D3C42" w:rsidR="001E6207" w:rsidRPr="003A7118" w:rsidRDefault="00511ADF" w:rsidP="001E6207">
      <w:pPr>
        <w:rPr>
          <w:rFonts w:asciiTheme="minorHAnsi" w:hAnsiTheme="minorHAnsi" w:cs="Arial"/>
          <w:bCs/>
          <w:sz w:val="28"/>
          <w:szCs w:val="28"/>
        </w:rPr>
      </w:pPr>
      <w:r w:rsidRPr="003A7118">
        <w:rPr>
          <w:rFonts w:asciiTheme="minorHAnsi" w:hAnsiTheme="minorHAnsi" w:cs="Arial"/>
          <w:bCs/>
          <w:sz w:val="28"/>
          <w:szCs w:val="28"/>
        </w:rPr>
        <w:t>Portal „Gdziekupuja.pl” umożliwia użytkownikom wybrać najkorzystniejszą ofertę danego produktu. Użytkownicy mogą filtrować listę produktów na podstawie ich nazwy, kategorii bądź konkretnego powiatu. Po wybraniu kryteriów filtrowania na stronie ukazuję się lista produktów wraz z ich najistotniejszymi informacjami takimi jak: nazwa produktu, cena, właściwości, lokalizacja punktu sprzedaży</w:t>
      </w:r>
      <w:r w:rsidR="00FC42EF">
        <w:rPr>
          <w:rFonts w:asciiTheme="minorHAnsi" w:hAnsiTheme="minorHAnsi" w:cs="Arial"/>
          <w:bCs/>
          <w:sz w:val="28"/>
          <w:szCs w:val="28"/>
        </w:rPr>
        <w:t>,</w:t>
      </w:r>
      <w:r w:rsidRPr="003A7118">
        <w:rPr>
          <w:rFonts w:asciiTheme="minorHAnsi" w:hAnsiTheme="minorHAnsi" w:cs="Arial"/>
          <w:bCs/>
          <w:sz w:val="28"/>
          <w:szCs w:val="28"/>
        </w:rPr>
        <w:t xml:space="preserve"> w którym się znajduje, data dodania oferty oraz osoba która tą ofertę wystawiła na stronie. Po wybraniu konkretnej oferty użytkownik może również zweryfikować jej wiarygodność sprawdzając sekcje komentarzy do danej oferty wraz z ich ocenami oraz samemu umieścić odpowiedni komentarz bądź ocenić </w:t>
      </w:r>
      <w:r w:rsidR="00FC42EF">
        <w:rPr>
          <w:rFonts w:asciiTheme="minorHAnsi" w:hAnsiTheme="minorHAnsi" w:cs="Arial"/>
          <w:bCs/>
          <w:sz w:val="28"/>
          <w:szCs w:val="28"/>
        </w:rPr>
        <w:t>już istniejący</w:t>
      </w:r>
      <w:r w:rsidRPr="003A7118">
        <w:rPr>
          <w:rFonts w:asciiTheme="minorHAnsi" w:hAnsiTheme="minorHAnsi" w:cs="Arial"/>
          <w:bCs/>
          <w:sz w:val="28"/>
          <w:szCs w:val="28"/>
        </w:rPr>
        <w:t>.</w:t>
      </w:r>
    </w:p>
    <w:p w14:paraId="76B4E556" w14:textId="0FEA2062" w:rsidR="003A7118" w:rsidRDefault="003A7118" w:rsidP="001E6207">
      <w:pPr>
        <w:rPr>
          <w:rFonts w:asciiTheme="minorHAnsi" w:hAnsiTheme="minorHAnsi" w:cs="Arial"/>
          <w:bCs/>
          <w:sz w:val="32"/>
          <w:szCs w:val="32"/>
        </w:rPr>
      </w:pPr>
    </w:p>
    <w:p w14:paraId="54B7F70C" w14:textId="77777777" w:rsidR="003A7118" w:rsidRDefault="003A7118" w:rsidP="001E6207">
      <w:pPr>
        <w:rPr>
          <w:rFonts w:asciiTheme="minorHAnsi" w:hAnsiTheme="minorHAnsi" w:cs="Arial"/>
          <w:bCs/>
          <w:sz w:val="32"/>
          <w:szCs w:val="32"/>
        </w:rPr>
      </w:pPr>
    </w:p>
    <w:p w14:paraId="3C664139" w14:textId="77777777" w:rsidR="003A7118" w:rsidRDefault="003A7118" w:rsidP="001E6207">
      <w:pPr>
        <w:rPr>
          <w:rFonts w:asciiTheme="minorHAnsi" w:hAnsiTheme="minorHAnsi" w:cs="Arial"/>
          <w:bCs/>
          <w:sz w:val="32"/>
          <w:szCs w:val="32"/>
        </w:rPr>
      </w:pPr>
    </w:p>
    <w:p w14:paraId="085885C9" w14:textId="77777777" w:rsidR="003A7118" w:rsidRDefault="003A7118" w:rsidP="001E6207">
      <w:pPr>
        <w:rPr>
          <w:rFonts w:asciiTheme="minorHAnsi" w:hAnsiTheme="minorHAnsi" w:cs="Arial"/>
          <w:bCs/>
          <w:sz w:val="32"/>
          <w:szCs w:val="32"/>
        </w:rPr>
      </w:pPr>
    </w:p>
    <w:p w14:paraId="3BA618D0" w14:textId="77777777" w:rsidR="003A7118" w:rsidRDefault="003A7118" w:rsidP="001E6207">
      <w:pPr>
        <w:rPr>
          <w:rFonts w:asciiTheme="minorHAnsi" w:hAnsiTheme="minorHAnsi" w:cs="Arial"/>
          <w:bCs/>
          <w:sz w:val="32"/>
          <w:szCs w:val="32"/>
        </w:rPr>
      </w:pPr>
    </w:p>
    <w:p w14:paraId="3C2253B5" w14:textId="59E702F2" w:rsidR="003A7118" w:rsidRPr="003A7118" w:rsidRDefault="003A7118" w:rsidP="003A7118">
      <w:pPr>
        <w:pStyle w:val="Akapitzlist"/>
        <w:numPr>
          <w:ilvl w:val="0"/>
          <w:numId w:val="11"/>
        </w:numPr>
        <w:rPr>
          <w:rFonts w:asciiTheme="minorHAnsi" w:hAnsiTheme="minorHAnsi" w:cs="Arial"/>
          <w:bCs/>
          <w:sz w:val="48"/>
          <w:szCs w:val="48"/>
        </w:rPr>
      </w:pPr>
      <w:r w:rsidRPr="003A7118">
        <w:rPr>
          <w:rFonts w:asciiTheme="minorHAnsi" w:hAnsiTheme="minorHAnsi" w:cs="Arial"/>
          <w:bCs/>
          <w:sz w:val="48"/>
          <w:szCs w:val="48"/>
        </w:rPr>
        <w:t>Analiza tematu</w:t>
      </w:r>
    </w:p>
    <w:p w14:paraId="2559A3C5" w14:textId="77777777" w:rsidR="003A7118" w:rsidRDefault="003A7118" w:rsidP="003A7118">
      <w:pPr>
        <w:rPr>
          <w:rFonts w:asciiTheme="minorHAnsi" w:hAnsiTheme="minorHAnsi" w:cs="Arial"/>
          <w:bCs/>
          <w:sz w:val="32"/>
          <w:szCs w:val="32"/>
        </w:rPr>
      </w:pPr>
    </w:p>
    <w:p w14:paraId="04AACF0B" w14:textId="5684C05E" w:rsidR="003A7118" w:rsidRPr="003A7118" w:rsidRDefault="003A7118" w:rsidP="003A7118">
      <w:pPr>
        <w:rPr>
          <w:rFonts w:asciiTheme="minorHAnsi" w:hAnsiTheme="minorHAnsi" w:cs="Arial"/>
          <w:bCs/>
          <w:sz w:val="28"/>
          <w:szCs w:val="28"/>
        </w:rPr>
      </w:pPr>
      <w:r w:rsidRPr="003A7118">
        <w:rPr>
          <w:rFonts w:asciiTheme="minorHAnsi" w:hAnsiTheme="minorHAnsi" w:cs="Arial"/>
          <w:bCs/>
          <w:sz w:val="28"/>
          <w:szCs w:val="28"/>
        </w:rPr>
        <w:t>Przed przystąpieniem do implementacji projektu dokonana została dokładna analiza systemu.</w:t>
      </w:r>
    </w:p>
    <w:p w14:paraId="221D1DD8" w14:textId="77777777" w:rsidR="003A7118" w:rsidRPr="003A7118" w:rsidRDefault="003A7118" w:rsidP="003A7118">
      <w:pPr>
        <w:rPr>
          <w:rFonts w:asciiTheme="minorHAnsi" w:hAnsiTheme="minorHAnsi" w:cs="Arial"/>
          <w:bCs/>
          <w:sz w:val="28"/>
          <w:szCs w:val="28"/>
        </w:rPr>
      </w:pPr>
    </w:p>
    <w:p w14:paraId="192C5B9E" w14:textId="633BEB91" w:rsidR="003A7118" w:rsidRPr="003A7118" w:rsidRDefault="003A7118" w:rsidP="003A7118">
      <w:pPr>
        <w:rPr>
          <w:rFonts w:asciiTheme="minorHAnsi" w:hAnsiTheme="minorHAnsi" w:cs="Arial"/>
          <w:bCs/>
          <w:sz w:val="28"/>
          <w:szCs w:val="28"/>
        </w:rPr>
      </w:pPr>
      <w:r w:rsidRPr="003A7118">
        <w:rPr>
          <w:rFonts w:asciiTheme="minorHAnsi" w:hAnsiTheme="minorHAnsi" w:cs="Arial"/>
          <w:bCs/>
          <w:sz w:val="28"/>
          <w:szCs w:val="28"/>
        </w:rPr>
        <w:t>Pierwszym krokiem było utworzenie diagramu przypadków użycia (Rys. 1), który przedstawiał najistotniejsze operacj</w:t>
      </w:r>
      <w:r w:rsidR="00FC42EF">
        <w:rPr>
          <w:rFonts w:asciiTheme="minorHAnsi" w:hAnsiTheme="minorHAnsi" w:cs="Arial"/>
          <w:bCs/>
          <w:sz w:val="28"/>
          <w:szCs w:val="28"/>
        </w:rPr>
        <w:t>e,</w:t>
      </w:r>
      <w:r w:rsidRPr="003A7118">
        <w:rPr>
          <w:rFonts w:asciiTheme="minorHAnsi" w:hAnsiTheme="minorHAnsi" w:cs="Arial"/>
          <w:bCs/>
          <w:sz w:val="28"/>
          <w:szCs w:val="28"/>
        </w:rPr>
        <w:t xml:space="preserve"> które mogą wykonywać użytkownicy systemu. Wyróżnione zostały trzy role: administrator, użytkownik zalogowany oraz użytkownik niezalogowany.</w:t>
      </w:r>
    </w:p>
    <w:p w14:paraId="70E2EBBF" w14:textId="491BB122" w:rsidR="001E6207" w:rsidRPr="007E66B2" w:rsidRDefault="001E6207" w:rsidP="001E6207">
      <w:pPr>
        <w:rPr>
          <w:rFonts w:asciiTheme="minorHAnsi" w:hAnsiTheme="minorHAnsi" w:cs="Arial"/>
          <w:bCs/>
        </w:rPr>
      </w:pPr>
    </w:p>
    <w:p w14:paraId="23E4EB6E" w14:textId="20332993" w:rsidR="001E6207" w:rsidRPr="007E66B2" w:rsidRDefault="001E6207" w:rsidP="001E6207">
      <w:pPr>
        <w:rPr>
          <w:rFonts w:asciiTheme="minorHAnsi" w:hAnsiTheme="minorHAnsi" w:cs="Arial"/>
          <w:bCs/>
        </w:rPr>
      </w:pPr>
    </w:p>
    <w:p w14:paraId="544292EE" w14:textId="660E6188" w:rsidR="001E6207" w:rsidRPr="007E66B2" w:rsidRDefault="001E6207" w:rsidP="001E6207">
      <w:pPr>
        <w:rPr>
          <w:rFonts w:asciiTheme="minorHAnsi" w:hAnsiTheme="minorHAnsi" w:cs="Arial"/>
          <w:bCs/>
        </w:rPr>
      </w:pPr>
    </w:p>
    <w:p w14:paraId="204FC0A5" w14:textId="77777777" w:rsidR="00190D71" w:rsidRDefault="00190D71" w:rsidP="003A7118">
      <w:pPr>
        <w:jc w:val="center"/>
        <w:rPr>
          <w:rFonts w:asciiTheme="minorHAnsi" w:hAnsiTheme="minorHAnsi" w:cs="Arial"/>
          <w:bCs/>
          <w:i/>
          <w:iCs/>
        </w:rPr>
      </w:pPr>
    </w:p>
    <w:p w14:paraId="642D585D" w14:textId="77777777" w:rsidR="00190D71" w:rsidRDefault="00190D71" w:rsidP="003A7118">
      <w:pPr>
        <w:jc w:val="center"/>
        <w:rPr>
          <w:rFonts w:asciiTheme="minorHAnsi" w:hAnsiTheme="minorHAnsi" w:cs="Arial"/>
          <w:bCs/>
          <w:i/>
          <w:iCs/>
        </w:rPr>
      </w:pPr>
    </w:p>
    <w:p w14:paraId="3BDCB408" w14:textId="77777777" w:rsidR="00190D71" w:rsidRDefault="00190D71" w:rsidP="003A7118">
      <w:pPr>
        <w:jc w:val="center"/>
        <w:rPr>
          <w:rFonts w:asciiTheme="minorHAnsi" w:hAnsiTheme="minorHAnsi" w:cs="Arial"/>
          <w:bCs/>
          <w:i/>
          <w:iCs/>
        </w:rPr>
      </w:pPr>
    </w:p>
    <w:p w14:paraId="4324D674" w14:textId="77777777" w:rsidR="00190D71" w:rsidRDefault="00190D71" w:rsidP="003A7118">
      <w:pPr>
        <w:jc w:val="center"/>
        <w:rPr>
          <w:rFonts w:asciiTheme="minorHAnsi" w:hAnsiTheme="minorHAnsi" w:cs="Arial"/>
          <w:bCs/>
          <w:i/>
          <w:iCs/>
        </w:rPr>
      </w:pPr>
    </w:p>
    <w:p w14:paraId="4320C7E6" w14:textId="64093AC8" w:rsidR="00190D71" w:rsidRDefault="00190D71" w:rsidP="003A7118">
      <w:pPr>
        <w:jc w:val="center"/>
        <w:rPr>
          <w:rFonts w:asciiTheme="minorHAnsi" w:hAnsiTheme="minorHAnsi" w:cs="Arial"/>
          <w:bCs/>
          <w:i/>
          <w:iCs/>
        </w:rPr>
      </w:pPr>
    </w:p>
    <w:p w14:paraId="61D1622C" w14:textId="2678437E" w:rsidR="00190D71" w:rsidRDefault="00190D71" w:rsidP="003A7118">
      <w:pPr>
        <w:jc w:val="center"/>
        <w:rPr>
          <w:rFonts w:asciiTheme="minorHAnsi" w:hAnsiTheme="minorHAnsi" w:cs="Arial"/>
          <w:bCs/>
          <w:i/>
          <w:iCs/>
        </w:rPr>
      </w:pPr>
    </w:p>
    <w:p w14:paraId="697634A4" w14:textId="05E47B19" w:rsidR="00190D71" w:rsidRDefault="00190D71" w:rsidP="003A7118">
      <w:pPr>
        <w:jc w:val="center"/>
        <w:rPr>
          <w:rFonts w:asciiTheme="minorHAnsi" w:hAnsiTheme="minorHAnsi" w:cs="Arial"/>
          <w:bCs/>
          <w:i/>
          <w:iCs/>
        </w:rPr>
      </w:pPr>
    </w:p>
    <w:p w14:paraId="696E89FB" w14:textId="62AB869E" w:rsidR="00190D71" w:rsidRDefault="00190D71" w:rsidP="003A7118">
      <w:pPr>
        <w:jc w:val="center"/>
        <w:rPr>
          <w:rFonts w:asciiTheme="minorHAnsi" w:hAnsiTheme="minorHAnsi" w:cs="Arial"/>
          <w:bCs/>
          <w:i/>
          <w:iCs/>
        </w:rPr>
      </w:pPr>
    </w:p>
    <w:p w14:paraId="18EC4AF3" w14:textId="78FBE864" w:rsidR="00190D71" w:rsidRDefault="00190D71" w:rsidP="003A7118">
      <w:pPr>
        <w:jc w:val="center"/>
        <w:rPr>
          <w:rFonts w:asciiTheme="minorHAnsi" w:hAnsiTheme="minorHAnsi" w:cs="Arial"/>
          <w:bCs/>
          <w:i/>
          <w:iCs/>
        </w:rPr>
      </w:pPr>
    </w:p>
    <w:p w14:paraId="049EF0F0" w14:textId="36D7FC52" w:rsidR="00190D71" w:rsidRDefault="00190D71" w:rsidP="003A7118">
      <w:pPr>
        <w:jc w:val="center"/>
        <w:rPr>
          <w:rFonts w:asciiTheme="minorHAnsi" w:hAnsiTheme="minorHAnsi" w:cs="Arial"/>
          <w:bCs/>
          <w:i/>
          <w:iCs/>
        </w:rPr>
      </w:pPr>
    </w:p>
    <w:p w14:paraId="3E6EED65" w14:textId="268564E9" w:rsidR="00190D71" w:rsidRDefault="00190D71" w:rsidP="003A7118">
      <w:pPr>
        <w:jc w:val="center"/>
        <w:rPr>
          <w:rFonts w:asciiTheme="minorHAnsi" w:hAnsiTheme="minorHAnsi" w:cs="Arial"/>
          <w:bCs/>
          <w:i/>
          <w:iCs/>
        </w:rPr>
      </w:pPr>
    </w:p>
    <w:p w14:paraId="56DC2A10" w14:textId="5120F37B" w:rsidR="00190D71" w:rsidRDefault="00190D71" w:rsidP="003A7118">
      <w:pPr>
        <w:jc w:val="center"/>
        <w:rPr>
          <w:rFonts w:asciiTheme="minorHAnsi" w:hAnsiTheme="minorHAnsi" w:cs="Arial"/>
          <w:bCs/>
          <w:i/>
          <w:iCs/>
        </w:rPr>
      </w:pPr>
      <w:r>
        <w:rPr>
          <w:rFonts w:asciiTheme="minorHAnsi" w:hAnsiTheme="minorHAnsi" w:cs="Arial"/>
          <w:bCs/>
          <w:noProof/>
        </w:rPr>
        <w:drawing>
          <wp:anchor distT="0" distB="0" distL="114300" distR="114300" simplePos="0" relativeHeight="251658240" behindDoc="0" locked="0" layoutInCell="1" allowOverlap="1" wp14:anchorId="7D640D61" wp14:editId="5A20C6A9">
            <wp:simplePos x="0" y="0"/>
            <wp:positionH relativeFrom="margin">
              <wp:posOffset>-156210</wp:posOffset>
            </wp:positionH>
            <wp:positionV relativeFrom="paragraph">
              <wp:posOffset>238125</wp:posOffset>
            </wp:positionV>
            <wp:extent cx="6198235" cy="3841115"/>
            <wp:effectExtent l="0" t="0" r="0" b="6985"/>
            <wp:wrapSquare wrapText="bothSides"/>
            <wp:docPr id="14353877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823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5419" w14:textId="409608CB" w:rsidR="001E6207" w:rsidRPr="003A7118" w:rsidRDefault="003A7118" w:rsidP="003A7118">
      <w:pPr>
        <w:jc w:val="center"/>
        <w:rPr>
          <w:rFonts w:asciiTheme="minorHAnsi" w:hAnsiTheme="minorHAnsi" w:cs="Arial"/>
          <w:bCs/>
          <w:i/>
          <w:iCs/>
        </w:rPr>
      </w:pPr>
      <w:r>
        <w:rPr>
          <w:rFonts w:asciiTheme="minorHAnsi" w:hAnsiTheme="minorHAnsi" w:cs="Arial"/>
          <w:bCs/>
          <w:i/>
          <w:iCs/>
        </w:rPr>
        <w:t>Rys 1. Diagram przypadków użycia</w:t>
      </w:r>
    </w:p>
    <w:p w14:paraId="01603768" w14:textId="4ACB62C1" w:rsidR="001E6207" w:rsidRPr="007E66B2" w:rsidRDefault="001E6207" w:rsidP="001E6207">
      <w:pPr>
        <w:rPr>
          <w:rFonts w:asciiTheme="minorHAnsi" w:hAnsiTheme="minorHAnsi" w:cs="Arial"/>
          <w:bCs/>
        </w:rPr>
      </w:pPr>
    </w:p>
    <w:p w14:paraId="711C4222" w14:textId="02BFDCB6" w:rsidR="001E6207" w:rsidRPr="007E66B2" w:rsidRDefault="001E6207" w:rsidP="001E6207">
      <w:pPr>
        <w:rPr>
          <w:rFonts w:asciiTheme="minorHAnsi" w:hAnsiTheme="minorHAnsi" w:cs="Arial"/>
          <w:bCs/>
        </w:rPr>
      </w:pPr>
    </w:p>
    <w:p w14:paraId="6FD53DEF" w14:textId="77777777" w:rsidR="00190D71" w:rsidRDefault="00190D71" w:rsidP="001E6207">
      <w:pPr>
        <w:rPr>
          <w:rFonts w:asciiTheme="minorHAnsi" w:hAnsiTheme="minorHAnsi" w:cs="Arial"/>
          <w:bCs/>
        </w:rPr>
      </w:pPr>
    </w:p>
    <w:p w14:paraId="71ECEC95" w14:textId="1C7B3140" w:rsidR="001E6207" w:rsidRPr="004574A1" w:rsidRDefault="00190D71" w:rsidP="001E6207">
      <w:pPr>
        <w:rPr>
          <w:rFonts w:asciiTheme="minorHAnsi" w:hAnsiTheme="minorHAnsi" w:cs="Arial"/>
          <w:bCs/>
          <w:sz w:val="28"/>
          <w:szCs w:val="28"/>
        </w:rPr>
      </w:pPr>
      <w:r w:rsidRPr="004574A1">
        <w:rPr>
          <w:rFonts w:asciiTheme="minorHAnsi" w:hAnsiTheme="minorHAnsi" w:cs="Arial"/>
          <w:bCs/>
          <w:sz w:val="28"/>
          <w:szCs w:val="28"/>
        </w:rPr>
        <w:t>Gdy posiadano już wstępny obraz tego jak aplikacja będzie działać</w:t>
      </w:r>
      <w:r w:rsidR="00FC42EF">
        <w:rPr>
          <w:rFonts w:asciiTheme="minorHAnsi" w:hAnsiTheme="minorHAnsi" w:cs="Arial"/>
          <w:bCs/>
          <w:sz w:val="28"/>
          <w:szCs w:val="28"/>
        </w:rPr>
        <w:t>,</w:t>
      </w:r>
      <w:r w:rsidRPr="004574A1">
        <w:rPr>
          <w:rFonts w:asciiTheme="minorHAnsi" w:hAnsiTheme="minorHAnsi" w:cs="Arial"/>
          <w:bCs/>
          <w:sz w:val="28"/>
          <w:szCs w:val="28"/>
        </w:rPr>
        <w:t xml:space="preserve"> następnym krokiem było utworzenie diagramu klas projektu</w:t>
      </w:r>
      <w:r w:rsidR="00FC42EF">
        <w:rPr>
          <w:rFonts w:asciiTheme="minorHAnsi" w:hAnsiTheme="minorHAnsi" w:cs="Arial"/>
          <w:bCs/>
          <w:sz w:val="28"/>
          <w:szCs w:val="28"/>
        </w:rPr>
        <w:t>,</w:t>
      </w:r>
      <w:r w:rsidRPr="004574A1">
        <w:rPr>
          <w:rFonts w:asciiTheme="minorHAnsi" w:hAnsiTheme="minorHAnsi" w:cs="Arial"/>
          <w:bCs/>
          <w:sz w:val="28"/>
          <w:szCs w:val="28"/>
        </w:rPr>
        <w:t xml:space="preserve"> a następnie diagramu ERD (Rys. 2, 3).</w:t>
      </w:r>
    </w:p>
    <w:p w14:paraId="7782A9E8" w14:textId="77777777" w:rsidR="00190D71" w:rsidRPr="007E66B2" w:rsidRDefault="00190D71" w:rsidP="001E6207">
      <w:pPr>
        <w:rPr>
          <w:rFonts w:asciiTheme="minorHAnsi" w:hAnsiTheme="minorHAnsi" w:cs="Arial"/>
          <w:bCs/>
        </w:rPr>
      </w:pPr>
    </w:p>
    <w:p w14:paraId="25B9C949" w14:textId="4F79BD7E" w:rsidR="001E6207" w:rsidRPr="007E66B2" w:rsidRDefault="001E6207" w:rsidP="001E6207">
      <w:pPr>
        <w:rPr>
          <w:rFonts w:asciiTheme="minorHAnsi" w:hAnsiTheme="minorHAnsi" w:cs="Arial"/>
          <w:bCs/>
        </w:rPr>
      </w:pPr>
      <w:r w:rsidRPr="007E66B2">
        <w:rPr>
          <w:rFonts w:ascii="Calibri" w:hAnsi="Calibri" w:cs="Calibri"/>
          <w:color w:val="000000"/>
          <w:sz w:val="22"/>
          <w:szCs w:val="22"/>
          <w:shd w:val="clear" w:color="auto" w:fill="FFFFFF"/>
        </w:rPr>
        <w:br/>
      </w:r>
      <w:r w:rsidRPr="007E66B2">
        <w:rPr>
          <w:rFonts w:ascii="Calibri" w:hAnsi="Calibri" w:cs="Calibri"/>
          <w:color w:val="000000"/>
          <w:sz w:val="22"/>
          <w:szCs w:val="22"/>
          <w:shd w:val="clear" w:color="auto" w:fill="FFFFFF"/>
        </w:rPr>
        <w:br/>
      </w:r>
    </w:p>
    <w:p w14:paraId="5FD52288" w14:textId="23A1D043" w:rsidR="001E6207" w:rsidRPr="007E66B2" w:rsidRDefault="001E6207" w:rsidP="001E6207">
      <w:pPr>
        <w:rPr>
          <w:rFonts w:asciiTheme="minorHAnsi" w:hAnsiTheme="minorHAnsi" w:cs="Arial"/>
          <w:bCs/>
        </w:rPr>
      </w:pPr>
      <w:r w:rsidRPr="007E66B2">
        <w:rPr>
          <w:rFonts w:ascii="Calibri" w:hAnsi="Calibri" w:cs="Calibri"/>
          <w:color w:val="000000"/>
          <w:sz w:val="22"/>
          <w:szCs w:val="22"/>
          <w:shd w:val="clear" w:color="auto" w:fill="FFFFFF"/>
        </w:rPr>
        <w:br/>
      </w:r>
    </w:p>
    <w:p w14:paraId="06E257F6" w14:textId="77777777" w:rsidR="00190D71" w:rsidRPr="007E66B2" w:rsidRDefault="00190D71" w:rsidP="001E6207">
      <w:pPr>
        <w:rPr>
          <w:rFonts w:asciiTheme="minorHAnsi" w:hAnsiTheme="minorHAnsi" w:cs="Arial"/>
          <w:bCs/>
        </w:rPr>
      </w:pPr>
    </w:p>
    <w:p w14:paraId="7B617E5D" w14:textId="282F2F7B" w:rsidR="005A532E" w:rsidRPr="007E66B2" w:rsidRDefault="005A532E" w:rsidP="001E6207">
      <w:pPr>
        <w:rPr>
          <w:rFonts w:asciiTheme="minorHAnsi" w:hAnsiTheme="minorHAnsi" w:cs="Arial"/>
          <w:bCs/>
        </w:rPr>
      </w:pPr>
    </w:p>
    <w:p w14:paraId="4E7D82DD" w14:textId="3E2F9463" w:rsidR="005A532E" w:rsidRDefault="005A532E" w:rsidP="001E6207">
      <w:pPr>
        <w:rPr>
          <w:rFonts w:asciiTheme="minorHAnsi" w:hAnsiTheme="minorHAnsi" w:cs="Arial"/>
          <w:bCs/>
        </w:rPr>
      </w:pPr>
      <w:r w:rsidRPr="007E66B2">
        <w:rPr>
          <w:rFonts w:ascii="Calibri" w:hAnsi="Calibri" w:cs="Calibri"/>
          <w:color w:val="000000"/>
          <w:sz w:val="22"/>
          <w:szCs w:val="22"/>
          <w:shd w:val="clear" w:color="auto" w:fill="FFFFFF"/>
        </w:rPr>
        <w:br/>
      </w:r>
    </w:p>
    <w:p w14:paraId="528F4997" w14:textId="77777777" w:rsidR="00190D71" w:rsidRDefault="00190D71" w:rsidP="00190D71">
      <w:pPr>
        <w:rPr>
          <w:rFonts w:asciiTheme="minorHAnsi" w:hAnsiTheme="minorHAnsi" w:cs="Arial"/>
          <w:bCs/>
          <w:i/>
          <w:iCs/>
        </w:rPr>
      </w:pPr>
    </w:p>
    <w:p w14:paraId="74A9C780" w14:textId="6EAAED49" w:rsidR="00190D71" w:rsidRPr="00190D71" w:rsidRDefault="00190D71" w:rsidP="00190D71">
      <w:pPr>
        <w:jc w:val="center"/>
        <w:rPr>
          <w:rFonts w:asciiTheme="minorHAnsi" w:hAnsiTheme="minorHAnsi" w:cs="Arial"/>
          <w:bCs/>
        </w:rPr>
      </w:pPr>
      <w:r>
        <w:rPr>
          <w:rFonts w:asciiTheme="minorHAnsi" w:hAnsiTheme="minorHAnsi" w:cs="Arial"/>
          <w:bCs/>
          <w:noProof/>
        </w:rPr>
        <w:lastRenderedPageBreak/>
        <w:drawing>
          <wp:anchor distT="0" distB="0" distL="114300" distR="114300" simplePos="0" relativeHeight="251660288" behindDoc="0" locked="0" layoutInCell="1" allowOverlap="1" wp14:anchorId="63DCFC64" wp14:editId="6F3E87C5">
            <wp:simplePos x="0" y="0"/>
            <wp:positionH relativeFrom="margin">
              <wp:align>center</wp:align>
            </wp:positionH>
            <wp:positionV relativeFrom="paragraph">
              <wp:posOffset>4705129</wp:posOffset>
            </wp:positionV>
            <wp:extent cx="5859780" cy="3844925"/>
            <wp:effectExtent l="0" t="0" r="7620" b="3175"/>
            <wp:wrapSquare wrapText="bothSides"/>
            <wp:docPr id="1979429871" name="Obraz 3" descr="Obraz zawierający tekst, diagram, Rysunek techniczny,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9871" name="Obraz 3" descr="Obraz zawierający tekst, diagram, Rysunek techniczny, Plan&#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9780" cy="3844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2EF">
        <w:rPr>
          <w:rFonts w:asciiTheme="minorHAnsi" w:hAnsiTheme="minorHAnsi" w:cs="Arial"/>
          <w:bCs/>
          <w:noProof/>
        </w:rPr>
        <w:drawing>
          <wp:inline distT="0" distB="0" distL="0" distR="0" wp14:anchorId="32749D9E" wp14:editId="3CD2FD9C">
            <wp:extent cx="5478780" cy="4383024"/>
            <wp:effectExtent l="0" t="0" r="7620" b="0"/>
            <wp:docPr id="294367224"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3844" cy="4387075"/>
                    </a:xfrm>
                    <a:prstGeom prst="rect">
                      <a:avLst/>
                    </a:prstGeom>
                    <a:noFill/>
                    <a:ln>
                      <a:noFill/>
                    </a:ln>
                  </pic:spPr>
                </pic:pic>
              </a:graphicData>
            </a:graphic>
          </wp:inline>
        </w:drawing>
      </w:r>
      <w:r>
        <w:rPr>
          <w:rFonts w:asciiTheme="minorHAnsi" w:hAnsiTheme="minorHAnsi" w:cs="Arial"/>
          <w:bCs/>
          <w:i/>
          <w:iCs/>
        </w:rPr>
        <w:t>Rys 2. Diagram klas</w:t>
      </w:r>
    </w:p>
    <w:p w14:paraId="2649871F" w14:textId="3FC27EBA" w:rsidR="00190D71" w:rsidRPr="00190D71" w:rsidRDefault="00190D71" w:rsidP="00190D71">
      <w:pPr>
        <w:jc w:val="center"/>
        <w:rPr>
          <w:rFonts w:asciiTheme="minorHAnsi" w:hAnsiTheme="minorHAnsi" w:cs="Arial"/>
          <w:bCs/>
          <w:i/>
          <w:iCs/>
        </w:rPr>
      </w:pPr>
      <w:r>
        <w:rPr>
          <w:rFonts w:asciiTheme="minorHAnsi" w:hAnsiTheme="minorHAnsi" w:cs="Arial"/>
          <w:bCs/>
          <w:i/>
          <w:iCs/>
        </w:rPr>
        <w:t>Rys 3. Diagram ERD</w:t>
      </w:r>
    </w:p>
    <w:p w14:paraId="1A80BB0F" w14:textId="61FCC8F6" w:rsidR="00190D71" w:rsidRPr="004574A1" w:rsidRDefault="00190D71" w:rsidP="001E6207">
      <w:pPr>
        <w:rPr>
          <w:rFonts w:asciiTheme="minorHAnsi" w:hAnsiTheme="minorHAnsi" w:cs="Arial"/>
          <w:bCs/>
          <w:sz w:val="28"/>
          <w:szCs w:val="28"/>
        </w:rPr>
      </w:pPr>
      <w:r w:rsidRPr="004574A1">
        <w:rPr>
          <w:rFonts w:asciiTheme="minorHAnsi" w:hAnsiTheme="minorHAnsi" w:cs="Arial"/>
          <w:bCs/>
          <w:noProof/>
          <w:sz w:val="28"/>
          <w:szCs w:val="28"/>
        </w:rPr>
        <w:lastRenderedPageBreak/>
        <w:drawing>
          <wp:anchor distT="0" distB="0" distL="114300" distR="114300" simplePos="0" relativeHeight="251661312" behindDoc="0" locked="0" layoutInCell="1" allowOverlap="1" wp14:anchorId="7C486C2B" wp14:editId="246C660F">
            <wp:simplePos x="0" y="0"/>
            <wp:positionH relativeFrom="margin">
              <wp:align>right</wp:align>
            </wp:positionH>
            <wp:positionV relativeFrom="paragraph">
              <wp:posOffset>551822</wp:posOffset>
            </wp:positionV>
            <wp:extent cx="5745600" cy="3232800"/>
            <wp:effectExtent l="0" t="0" r="7620" b="5715"/>
            <wp:wrapSquare wrapText="bothSides"/>
            <wp:docPr id="185376525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600" cy="32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74A1">
        <w:rPr>
          <w:rFonts w:asciiTheme="minorHAnsi" w:hAnsiTheme="minorHAnsi" w:cs="Arial"/>
          <w:bCs/>
          <w:sz w:val="28"/>
          <w:szCs w:val="28"/>
        </w:rPr>
        <w:t>Ostatnim etapem analizy było zaprojektowanie wstępnego szablonu interfejsu użytkownika (Rys. 4,5,6,7,8,9).</w:t>
      </w:r>
    </w:p>
    <w:p w14:paraId="3B7630B6" w14:textId="75C9F84C" w:rsidR="00190D71" w:rsidRPr="00190D71" w:rsidRDefault="00190D71" w:rsidP="00190D71">
      <w:pPr>
        <w:jc w:val="center"/>
        <w:rPr>
          <w:rFonts w:asciiTheme="minorHAnsi" w:hAnsiTheme="minorHAnsi" w:cs="Arial"/>
          <w:bCs/>
          <w:i/>
          <w:iCs/>
        </w:rPr>
      </w:pPr>
      <w:r>
        <w:rPr>
          <w:rFonts w:asciiTheme="minorHAnsi" w:hAnsiTheme="minorHAnsi" w:cs="Arial"/>
          <w:bCs/>
          <w:i/>
          <w:iCs/>
        </w:rPr>
        <w:t>Rys. 4 Projekt panelu logowania</w:t>
      </w:r>
    </w:p>
    <w:p w14:paraId="040B17D8" w14:textId="5C219224" w:rsidR="00190D71" w:rsidRDefault="00190D71" w:rsidP="001E6207">
      <w:pPr>
        <w:rPr>
          <w:rFonts w:asciiTheme="minorHAnsi" w:hAnsiTheme="minorHAnsi" w:cs="Arial"/>
          <w:bCs/>
        </w:rPr>
      </w:pPr>
    </w:p>
    <w:p w14:paraId="09216AF1" w14:textId="3377B411" w:rsidR="00190D71" w:rsidRDefault="00190D71" w:rsidP="001E6207">
      <w:pPr>
        <w:rPr>
          <w:rFonts w:asciiTheme="minorHAnsi" w:hAnsiTheme="minorHAnsi" w:cs="Arial"/>
          <w:bCs/>
        </w:rPr>
      </w:pPr>
    </w:p>
    <w:p w14:paraId="26BE4BAF" w14:textId="60477ECF" w:rsidR="00190D71" w:rsidRDefault="00190D71" w:rsidP="001E6207">
      <w:pPr>
        <w:rPr>
          <w:rFonts w:asciiTheme="minorHAnsi" w:hAnsiTheme="minorHAnsi" w:cs="Arial"/>
          <w:bCs/>
        </w:rPr>
      </w:pPr>
      <w:r>
        <w:rPr>
          <w:rFonts w:asciiTheme="minorHAnsi" w:hAnsiTheme="minorHAnsi" w:cs="Arial"/>
          <w:bCs/>
          <w:i/>
          <w:iCs/>
          <w:noProof/>
        </w:rPr>
        <w:drawing>
          <wp:anchor distT="0" distB="0" distL="114300" distR="114300" simplePos="0" relativeHeight="251662336" behindDoc="0" locked="0" layoutInCell="1" allowOverlap="1" wp14:anchorId="051B4F6F" wp14:editId="31D8A723">
            <wp:simplePos x="0" y="0"/>
            <wp:positionH relativeFrom="margin">
              <wp:align>right</wp:align>
            </wp:positionH>
            <wp:positionV relativeFrom="paragraph">
              <wp:posOffset>226236</wp:posOffset>
            </wp:positionV>
            <wp:extent cx="5745600" cy="3232800"/>
            <wp:effectExtent l="0" t="0" r="7620" b="5715"/>
            <wp:wrapSquare wrapText="bothSides"/>
            <wp:docPr id="111142307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600" cy="323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9A89A" w14:textId="3CECEDCB" w:rsidR="00190D71" w:rsidRPr="00190D71" w:rsidRDefault="00190D71" w:rsidP="00190D71">
      <w:pPr>
        <w:jc w:val="center"/>
        <w:rPr>
          <w:rFonts w:asciiTheme="minorHAnsi" w:hAnsiTheme="minorHAnsi" w:cs="Arial"/>
          <w:bCs/>
          <w:i/>
          <w:iCs/>
        </w:rPr>
      </w:pPr>
      <w:r>
        <w:rPr>
          <w:rFonts w:asciiTheme="minorHAnsi" w:hAnsiTheme="minorHAnsi" w:cs="Arial"/>
          <w:bCs/>
          <w:i/>
          <w:iCs/>
        </w:rPr>
        <w:t>Rys. 5 Projekt panelu rejestracji</w:t>
      </w:r>
    </w:p>
    <w:p w14:paraId="3540A4E8" w14:textId="2382C603" w:rsidR="00190D71" w:rsidRDefault="00190D71" w:rsidP="001E6207">
      <w:pPr>
        <w:rPr>
          <w:rFonts w:asciiTheme="minorHAnsi" w:hAnsiTheme="minorHAnsi" w:cs="Arial"/>
          <w:bCs/>
        </w:rPr>
      </w:pPr>
    </w:p>
    <w:p w14:paraId="6EEF173B" w14:textId="4BF2CAD4" w:rsidR="00190D71" w:rsidRDefault="00190D71" w:rsidP="001E6207">
      <w:pPr>
        <w:rPr>
          <w:rFonts w:asciiTheme="minorHAnsi" w:hAnsiTheme="minorHAnsi" w:cs="Arial"/>
          <w:bCs/>
        </w:rPr>
      </w:pPr>
    </w:p>
    <w:p w14:paraId="753F99B7" w14:textId="3B62654A" w:rsidR="00190D71" w:rsidRDefault="00190D71" w:rsidP="001E6207">
      <w:pPr>
        <w:rPr>
          <w:rFonts w:asciiTheme="minorHAnsi" w:hAnsiTheme="minorHAnsi" w:cs="Arial"/>
          <w:bCs/>
        </w:rPr>
      </w:pPr>
    </w:p>
    <w:p w14:paraId="23F5FA8F" w14:textId="7CCDD5BE" w:rsidR="00190D71" w:rsidRDefault="00190D71" w:rsidP="00190D71">
      <w:pPr>
        <w:jc w:val="center"/>
        <w:rPr>
          <w:rFonts w:asciiTheme="minorHAnsi" w:hAnsiTheme="minorHAnsi" w:cs="Arial"/>
          <w:bCs/>
        </w:rPr>
      </w:pPr>
      <w:r>
        <w:rPr>
          <w:rFonts w:asciiTheme="minorHAnsi" w:hAnsiTheme="minorHAnsi" w:cs="Arial"/>
          <w:bCs/>
          <w:i/>
          <w:iCs/>
          <w:noProof/>
        </w:rPr>
        <w:lastRenderedPageBreak/>
        <w:drawing>
          <wp:anchor distT="0" distB="0" distL="114300" distR="114300" simplePos="0" relativeHeight="251663360" behindDoc="0" locked="0" layoutInCell="1" allowOverlap="1" wp14:anchorId="7E57A22B" wp14:editId="03987502">
            <wp:simplePos x="0" y="0"/>
            <wp:positionH relativeFrom="margin">
              <wp:align>left</wp:align>
            </wp:positionH>
            <wp:positionV relativeFrom="paragraph">
              <wp:posOffset>0</wp:posOffset>
            </wp:positionV>
            <wp:extent cx="5742000" cy="3229200"/>
            <wp:effectExtent l="0" t="0" r="0" b="9525"/>
            <wp:wrapSquare wrapText="bothSides"/>
            <wp:docPr id="2641128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6 Projekt strony głównej z listą ofert</w:t>
      </w:r>
    </w:p>
    <w:p w14:paraId="680A557E" w14:textId="77777777" w:rsidR="00190D71" w:rsidRDefault="00190D71" w:rsidP="001E6207">
      <w:pPr>
        <w:rPr>
          <w:rFonts w:asciiTheme="minorHAnsi" w:hAnsiTheme="minorHAnsi" w:cs="Arial"/>
          <w:bCs/>
        </w:rPr>
      </w:pPr>
    </w:p>
    <w:p w14:paraId="6C10ADBE" w14:textId="77777777" w:rsidR="00190D71" w:rsidRDefault="00190D71" w:rsidP="001E6207">
      <w:pPr>
        <w:rPr>
          <w:rFonts w:asciiTheme="minorHAnsi" w:hAnsiTheme="minorHAnsi" w:cs="Arial"/>
          <w:bCs/>
        </w:rPr>
      </w:pPr>
    </w:p>
    <w:p w14:paraId="591BF8C9" w14:textId="4B75FEB2" w:rsidR="00190D71" w:rsidRDefault="00190D71" w:rsidP="001E6207">
      <w:pPr>
        <w:rPr>
          <w:rFonts w:asciiTheme="minorHAnsi" w:hAnsiTheme="minorHAnsi" w:cs="Arial"/>
          <w:bCs/>
        </w:rPr>
      </w:pPr>
    </w:p>
    <w:p w14:paraId="03A40BB0" w14:textId="78EB7D60" w:rsidR="00190D71" w:rsidRDefault="004574A1" w:rsidP="004574A1">
      <w:pPr>
        <w:jc w:val="center"/>
        <w:rPr>
          <w:rFonts w:asciiTheme="minorHAnsi" w:hAnsiTheme="minorHAnsi" w:cs="Arial"/>
          <w:bCs/>
        </w:rPr>
      </w:pPr>
      <w:r>
        <w:rPr>
          <w:rFonts w:asciiTheme="minorHAnsi" w:hAnsiTheme="minorHAnsi" w:cs="Arial"/>
          <w:bCs/>
          <w:i/>
          <w:iCs/>
          <w:noProof/>
        </w:rPr>
        <w:drawing>
          <wp:anchor distT="0" distB="0" distL="114300" distR="114300" simplePos="0" relativeHeight="251664384" behindDoc="0" locked="0" layoutInCell="1" allowOverlap="1" wp14:anchorId="0D8A0F89" wp14:editId="7F9DB8F4">
            <wp:simplePos x="0" y="0"/>
            <wp:positionH relativeFrom="margin">
              <wp:align>left</wp:align>
            </wp:positionH>
            <wp:positionV relativeFrom="paragraph">
              <wp:posOffset>184150</wp:posOffset>
            </wp:positionV>
            <wp:extent cx="5742000" cy="3229200"/>
            <wp:effectExtent l="0" t="0" r="0" b="9525"/>
            <wp:wrapSquare wrapText="bothSides"/>
            <wp:docPr id="49251072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7 Projekt sekcji komentarzy dla konkretnej oferty</w:t>
      </w:r>
    </w:p>
    <w:p w14:paraId="7134A7E0" w14:textId="1D7BFD71" w:rsidR="00190D71" w:rsidRDefault="00190D71" w:rsidP="001E6207">
      <w:pPr>
        <w:rPr>
          <w:rFonts w:asciiTheme="minorHAnsi" w:hAnsiTheme="minorHAnsi" w:cs="Arial"/>
          <w:bCs/>
        </w:rPr>
      </w:pPr>
    </w:p>
    <w:p w14:paraId="3F77E89D" w14:textId="1952B935" w:rsidR="00190D71" w:rsidRDefault="00190D71" w:rsidP="001E6207">
      <w:pPr>
        <w:rPr>
          <w:rFonts w:asciiTheme="minorHAnsi" w:hAnsiTheme="minorHAnsi" w:cs="Arial"/>
          <w:bCs/>
        </w:rPr>
      </w:pPr>
    </w:p>
    <w:p w14:paraId="506312EF" w14:textId="77777777" w:rsidR="00190D71" w:rsidRDefault="00190D71" w:rsidP="001E6207">
      <w:pPr>
        <w:rPr>
          <w:rFonts w:asciiTheme="minorHAnsi" w:hAnsiTheme="minorHAnsi" w:cs="Arial"/>
          <w:bCs/>
        </w:rPr>
      </w:pPr>
    </w:p>
    <w:p w14:paraId="68424B7A" w14:textId="77777777" w:rsidR="00190D71" w:rsidRDefault="00190D71" w:rsidP="001E6207">
      <w:pPr>
        <w:rPr>
          <w:rFonts w:asciiTheme="minorHAnsi" w:hAnsiTheme="minorHAnsi" w:cs="Arial"/>
          <w:bCs/>
        </w:rPr>
      </w:pPr>
    </w:p>
    <w:p w14:paraId="57922B4A" w14:textId="77777777" w:rsidR="00190D71" w:rsidRDefault="00190D71" w:rsidP="001E6207">
      <w:pPr>
        <w:rPr>
          <w:rFonts w:asciiTheme="minorHAnsi" w:hAnsiTheme="minorHAnsi" w:cs="Arial"/>
          <w:bCs/>
        </w:rPr>
      </w:pPr>
    </w:p>
    <w:p w14:paraId="41A43661" w14:textId="77777777" w:rsidR="00190D71" w:rsidRDefault="00190D71" w:rsidP="001E6207">
      <w:pPr>
        <w:rPr>
          <w:rFonts w:asciiTheme="minorHAnsi" w:hAnsiTheme="minorHAnsi" w:cs="Arial"/>
          <w:bCs/>
        </w:rPr>
      </w:pPr>
    </w:p>
    <w:p w14:paraId="131CBDFA" w14:textId="04D29D60" w:rsidR="00190D71" w:rsidRDefault="004574A1" w:rsidP="004574A1">
      <w:pPr>
        <w:jc w:val="center"/>
        <w:rPr>
          <w:rFonts w:asciiTheme="minorHAnsi" w:hAnsiTheme="minorHAnsi" w:cs="Arial"/>
          <w:bCs/>
        </w:rPr>
      </w:pPr>
      <w:r w:rsidRPr="00790AEB">
        <w:rPr>
          <w:rFonts w:asciiTheme="minorHAnsi" w:hAnsiTheme="minorHAnsi" w:cs="Arial"/>
          <w:bCs/>
          <w:noProof/>
        </w:rPr>
        <w:lastRenderedPageBreak/>
        <w:drawing>
          <wp:anchor distT="0" distB="0" distL="114300" distR="114300" simplePos="0" relativeHeight="251665408" behindDoc="0" locked="0" layoutInCell="1" allowOverlap="1" wp14:anchorId="76BEC3D9" wp14:editId="1769CE52">
            <wp:simplePos x="0" y="0"/>
            <wp:positionH relativeFrom="margin">
              <wp:align>left</wp:align>
            </wp:positionH>
            <wp:positionV relativeFrom="paragraph">
              <wp:posOffset>0</wp:posOffset>
            </wp:positionV>
            <wp:extent cx="5742000" cy="3229200"/>
            <wp:effectExtent l="0" t="0" r="0" b="9525"/>
            <wp:wrapSquare wrapText="bothSides"/>
            <wp:docPr id="112075832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90AEB">
        <w:rPr>
          <w:rFonts w:asciiTheme="minorHAnsi" w:hAnsiTheme="minorHAnsi" w:cs="Arial"/>
          <w:bCs/>
          <w:i/>
          <w:iCs/>
        </w:rPr>
        <w:t>Rys. 8 Projekt panelu dodawania oferty</w:t>
      </w:r>
    </w:p>
    <w:p w14:paraId="2C6D07D9" w14:textId="3368AC0D" w:rsidR="00190D71" w:rsidRDefault="00190D71" w:rsidP="001E6207">
      <w:pPr>
        <w:rPr>
          <w:rFonts w:asciiTheme="minorHAnsi" w:hAnsiTheme="minorHAnsi" w:cs="Arial"/>
          <w:bCs/>
        </w:rPr>
      </w:pPr>
    </w:p>
    <w:p w14:paraId="4F723C1F" w14:textId="77777777" w:rsidR="00190D71" w:rsidRDefault="00190D71" w:rsidP="001E6207">
      <w:pPr>
        <w:rPr>
          <w:rFonts w:asciiTheme="minorHAnsi" w:hAnsiTheme="minorHAnsi" w:cs="Arial"/>
          <w:bCs/>
        </w:rPr>
      </w:pPr>
    </w:p>
    <w:p w14:paraId="05066D54" w14:textId="02696A5F" w:rsidR="00190D71" w:rsidRDefault="004574A1" w:rsidP="001E6207">
      <w:pPr>
        <w:rPr>
          <w:rFonts w:asciiTheme="minorHAnsi" w:hAnsiTheme="minorHAnsi" w:cs="Arial"/>
          <w:bCs/>
        </w:rPr>
      </w:pPr>
      <w:r>
        <w:rPr>
          <w:rFonts w:asciiTheme="minorHAnsi" w:hAnsiTheme="minorHAnsi" w:cs="Arial"/>
          <w:bCs/>
          <w:noProof/>
        </w:rPr>
        <w:drawing>
          <wp:anchor distT="0" distB="0" distL="114300" distR="114300" simplePos="0" relativeHeight="251666432" behindDoc="0" locked="0" layoutInCell="1" allowOverlap="1" wp14:anchorId="1A11824C" wp14:editId="0594EEC4">
            <wp:simplePos x="0" y="0"/>
            <wp:positionH relativeFrom="margin">
              <wp:align>left</wp:align>
            </wp:positionH>
            <wp:positionV relativeFrom="paragraph">
              <wp:posOffset>370205</wp:posOffset>
            </wp:positionV>
            <wp:extent cx="5742000" cy="3229200"/>
            <wp:effectExtent l="0" t="0" r="0" b="9525"/>
            <wp:wrapSquare wrapText="bothSides"/>
            <wp:docPr id="83218461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110A3" w14:textId="5ACC8BD6" w:rsidR="00190D71" w:rsidRPr="004574A1" w:rsidRDefault="004574A1" w:rsidP="004574A1">
      <w:pPr>
        <w:jc w:val="center"/>
        <w:rPr>
          <w:rFonts w:asciiTheme="minorHAnsi" w:hAnsiTheme="minorHAnsi" w:cs="Arial"/>
          <w:bCs/>
          <w:i/>
          <w:iCs/>
        </w:rPr>
      </w:pPr>
      <w:r>
        <w:rPr>
          <w:rFonts w:asciiTheme="minorHAnsi" w:hAnsiTheme="minorHAnsi" w:cs="Arial"/>
          <w:bCs/>
          <w:i/>
          <w:iCs/>
        </w:rPr>
        <w:t>Rys. 9 Projekt panelu administratora</w:t>
      </w:r>
    </w:p>
    <w:p w14:paraId="443BFA1E" w14:textId="025B44C2" w:rsidR="00190D71" w:rsidRDefault="00190D71" w:rsidP="001E6207">
      <w:pPr>
        <w:rPr>
          <w:rFonts w:asciiTheme="minorHAnsi" w:hAnsiTheme="minorHAnsi" w:cs="Arial"/>
          <w:bCs/>
        </w:rPr>
      </w:pPr>
    </w:p>
    <w:p w14:paraId="6606D11F" w14:textId="77777777" w:rsidR="00190D71" w:rsidRDefault="00190D71" w:rsidP="001E6207">
      <w:pPr>
        <w:rPr>
          <w:rFonts w:asciiTheme="minorHAnsi" w:hAnsiTheme="minorHAnsi" w:cs="Arial"/>
          <w:bCs/>
        </w:rPr>
      </w:pPr>
    </w:p>
    <w:p w14:paraId="1E0F1A8C" w14:textId="77777777" w:rsidR="00190D71" w:rsidRDefault="00190D71" w:rsidP="001E6207">
      <w:pPr>
        <w:rPr>
          <w:rFonts w:asciiTheme="minorHAnsi" w:hAnsiTheme="minorHAnsi" w:cs="Arial"/>
          <w:bCs/>
        </w:rPr>
      </w:pPr>
    </w:p>
    <w:p w14:paraId="1F8A2EA3" w14:textId="77777777" w:rsidR="00190D71" w:rsidRDefault="00190D71" w:rsidP="001E6207">
      <w:pPr>
        <w:rPr>
          <w:rFonts w:asciiTheme="minorHAnsi" w:hAnsiTheme="minorHAnsi" w:cs="Arial"/>
          <w:bCs/>
        </w:rPr>
      </w:pPr>
    </w:p>
    <w:p w14:paraId="14F1C94D" w14:textId="77777777" w:rsidR="00190D71" w:rsidRDefault="00190D71" w:rsidP="001E6207">
      <w:pPr>
        <w:rPr>
          <w:rFonts w:asciiTheme="minorHAnsi" w:hAnsiTheme="minorHAnsi" w:cs="Arial"/>
          <w:bCs/>
        </w:rPr>
      </w:pPr>
    </w:p>
    <w:p w14:paraId="78DC68ED" w14:textId="77777777" w:rsidR="00190D71" w:rsidRDefault="00190D71" w:rsidP="001E6207">
      <w:pPr>
        <w:rPr>
          <w:rFonts w:asciiTheme="minorHAnsi" w:hAnsiTheme="minorHAnsi" w:cs="Arial"/>
          <w:bCs/>
        </w:rPr>
      </w:pPr>
    </w:p>
    <w:p w14:paraId="630F4FC6" w14:textId="71EFAEA7" w:rsidR="00190D71" w:rsidRPr="004574A1" w:rsidRDefault="004574A1" w:rsidP="001E6207">
      <w:pPr>
        <w:rPr>
          <w:rFonts w:asciiTheme="minorHAnsi" w:hAnsiTheme="minorHAnsi" w:cs="Arial"/>
          <w:bCs/>
          <w:sz w:val="28"/>
          <w:szCs w:val="28"/>
        </w:rPr>
      </w:pPr>
      <w:r w:rsidRPr="004574A1">
        <w:rPr>
          <w:rFonts w:asciiTheme="minorHAnsi" w:hAnsiTheme="minorHAnsi" w:cs="Arial"/>
          <w:bCs/>
          <w:sz w:val="28"/>
          <w:szCs w:val="28"/>
        </w:rPr>
        <w:lastRenderedPageBreak/>
        <w:t>Po utworzeniu wszystkich diagramów, schematu bazy danych oraz zaprojektowaniu interfejsu graficznego użytkownika</w:t>
      </w:r>
      <w:r w:rsidR="00FC42EF">
        <w:rPr>
          <w:rFonts w:asciiTheme="minorHAnsi" w:hAnsiTheme="minorHAnsi" w:cs="Arial"/>
          <w:bCs/>
          <w:sz w:val="28"/>
          <w:szCs w:val="28"/>
        </w:rPr>
        <w:t>,</w:t>
      </w:r>
      <w:r w:rsidRPr="004574A1">
        <w:rPr>
          <w:rFonts w:asciiTheme="minorHAnsi" w:hAnsiTheme="minorHAnsi" w:cs="Arial"/>
          <w:bCs/>
          <w:sz w:val="28"/>
          <w:szCs w:val="28"/>
        </w:rPr>
        <w:t xml:space="preserve"> przystąpiono do implementacji </w:t>
      </w:r>
      <w:r w:rsidR="00FC42EF">
        <w:rPr>
          <w:rFonts w:asciiTheme="minorHAnsi" w:hAnsiTheme="minorHAnsi" w:cs="Arial"/>
          <w:bCs/>
          <w:sz w:val="28"/>
          <w:szCs w:val="28"/>
        </w:rPr>
        <w:t>serwisu</w:t>
      </w:r>
      <w:r w:rsidRPr="004574A1">
        <w:rPr>
          <w:rFonts w:asciiTheme="minorHAnsi" w:hAnsiTheme="minorHAnsi" w:cs="Arial"/>
          <w:bCs/>
          <w:sz w:val="28"/>
          <w:szCs w:val="28"/>
        </w:rPr>
        <w:t>.</w:t>
      </w:r>
    </w:p>
    <w:p w14:paraId="14CA0AB4" w14:textId="77777777" w:rsidR="004574A1" w:rsidRDefault="004574A1" w:rsidP="001E6207">
      <w:pPr>
        <w:rPr>
          <w:rFonts w:asciiTheme="minorHAnsi" w:hAnsiTheme="minorHAnsi" w:cs="Arial"/>
          <w:bCs/>
        </w:rPr>
      </w:pPr>
    </w:p>
    <w:p w14:paraId="4ECA24D2" w14:textId="77777777" w:rsidR="004574A1" w:rsidRDefault="004574A1" w:rsidP="001E6207">
      <w:pPr>
        <w:rPr>
          <w:rFonts w:asciiTheme="minorHAnsi" w:hAnsiTheme="minorHAnsi" w:cs="Arial"/>
          <w:bCs/>
        </w:rPr>
      </w:pPr>
    </w:p>
    <w:p w14:paraId="4F900548" w14:textId="77777777" w:rsidR="00190D71" w:rsidRDefault="00190D71" w:rsidP="001E6207">
      <w:pPr>
        <w:rPr>
          <w:rFonts w:asciiTheme="minorHAnsi" w:hAnsiTheme="minorHAnsi" w:cs="Arial"/>
          <w:bCs/>
        </w:rPr>
      </w:pPr>
    </w:p>
    <w:p w14:paraId="7A1F5F0F" w14:textId="77777777" w:rsidR="00190D71" w:rsidRDefault="00190D71" w:rsidP="001E6207">
      <w:pPr>
        <w:rPr>
          <w:rFonts w:asciiTheme="minorHAnsi" w:hAnsiTheme="minorHAnsi" w:cs="Arial"/>
          <w:bCs/>
        </w:rPr>
      </w:pPr>
    </w:p>
    <w:p w14:paraId="1D4D4F2F" w14:textId="77777777" w:rsidR="00190D71" w:rsidRDefault="00190D71" w:rsidP="001E6207">
      <w:pPr>
        <w:rPr>
          <w:rFonts w:asciiTheme="minorHAnsi" w:hAnsiTheme="minorHAnsi" w:cs="Arial"/>
          <w:bCs/>
        </w:rPr>
      </w:pPr>
    </w:p>
    <w:p w14:paraId="6534A3A5" w14:textId="2FABC700" w:rsidR="00190D71" w:rsidRDefault="004574A1" w:rsidP="004574A1">
      <w:pPr>
        <w:pStyle w:val="Akapitzlist"/>
        <w:numPr>
          <w:ilvl w:val="0"/>
          <w:numId w:val="11"/>
        </w:numPr>
        <w:rPr>
          <w:rFonts w:asciiTheme="minorHAnsi" w:hAnsiTheme="minorHAnsi" w:cs="Arial"/>
          <w:bCs/>
          <w:sz w:val="48"/>
          <w:szCs w:val="48"/>
        </w:rPr>
      </w:pPr>
      <w:r>
        <w:rPr>
          <w:rFonts w:asciiTheme="minorHAnsi" w:hAnsiTheme="minorHAnsi" w:cs="Arial"/>
          <w:bCs/>
          <w:sz w:val="48"/>
          <w:szCs w:val="48"/>
        </w:rPr>
        <w:t>Specyfikacja zewnętrzna</w:t>
      </w:r>
    </w:p>
    <w:p w14:paraId="3F5684B5" w14:textId="77777777" w:rsidR="008A210C" w:rsidRPr="00790AEB" w:rsidRDefault="008A210C" w:rsidP="00790AEB">
      <w:pPr>
        <w:rPr>
          <w:rFonts w:asciiTheme="minorHAnsi" w:hAnsiTheme="minorHAnsi" w:cs="Arial"/>
          <w:bCs/>
          <w:sz w:val="48"/>
          <w:szCs w:val="48"/>
        </w:rPr>
      </w:pPr>
    </w:p>
    <w:p w14:paraId="1E4734A1" w14:textId="130C2831" w:rsidR="008A210C" w:rsidRPr="00790AEB" w:rsidRDefault="008A210C" w:rsidP="00790AEB">
      <w:pPr>
        <w:ind w:firstLine="708"/>
        <w:rPr>
          <w:rFonts w:asciiTheme="minorHAnsi" w:hAnsiTheme="minorHAnsi" w:cs="Arial"/>
          <w:bCs/>
          <w:sz w:val="40"/>
          <w:szCs w:val="40"/>
        </w:rPr>
      </w:pPr>
      <w:r w:rsidRPr="00790AEB">
        <w:rPr>
          <w:rFonts w:asciiTheme="minorHAnsi" w:hAnsiTheme="minorHAnsi" w:cs="Arial"/>
          <w:bCs/>
          <w:sz w:val="40"/>
          <w:szCs w:val="40"/>
        </w:rPr>
        <w:t>3.1 Użytkownik niezalogowany i zalogowany</w:t>
      </w:r>
    </w:p>
    <w:p w14:paraId="0B09D522" w14:textId="77777777" w:rsidR="004574A1" w:rsidRDefault="004574A1" w:rsidP="004574A1">
      <w:pPr>
        <w:pStyle w:val="Akapitzlist"/>
        <w:rPr>
          <w:rFonts w:asciiTheme="minorHAnsi" w:hAnsiTheme="minorHAnsi" w:cs="Arial"/>
          <w:bCs/>
          <w:sz w:val="48"/>
          <w:szCs w:val="48"/>
        </w:rPr>
      </w:pPr>
    </w:p>
    <w:p w14:paraId="6C9094C1" w14:textId="77777777" w:rsidR="004574A1" w:rsidRPr="004574A1" w:rsidRDefault="004574A1" w:rsidP="004574A1">
      <w:pPr>
        <w:pStyle w:val="Akapitzlist"/>
        <w:rPr>
          <w:rFonts w:asciiTheme="minorHAnsi" w:hAnsiTheme="minorHAnsi" w:cs="Arial"/>
          <w:bCs/>
          <w:sz w:val="28"/>
          <w:szCs w:val="28"/>
        </w:rPr>
      </w:pPr>
    </w:p>
    <w:p w14:paraId="7BE68578" w14:textId="6817180A" w:rsidR="00190D71" w:rsidRPr="004574A1" w:rsidRDefault="004574A1" w:rsidP="001E6207">
      <w:pPr>
        <w:rPr>
          <w:rFonts w:asciiTheme="minorHAnsi" w:hAnsiTheme="minorHAnsi" w:cs="Arial"/>
          <w:bCs/>
          <w:sz w:val="28"/>
          <w:szCs w:val="28"/>
        </w:rPr>
      </w:pPr>
      <w:r>
        <w:rPr>
          <w:rFonts w:asciiTheme="minorHAnsi" w:hAnsiTheme="minorHAnsi" w:cs="Arial"/>
          <w:bCs/>
          <w:sz w:val="28"/>
          <w:szCs w:val="28"/>
        </w:rPr>
        <w:t>Po wejściu na stronę „Gdziekupuja.pl” użytkownik niezalogowany ma możliwość swobodnego przeglądania oraz filtrowania ofert</w:t>
      </w:r>
      <w:r w:rsidR="00FC42EF">
        <w:rPr>
          <w:rFonts w:asciiTheme="minorHAnsi" w:hAnsiTheme="minorHAnsi" w:cs="Arial"/>
          <w:bCs/>
          <w:sz w:val="28"/>
          <w:szCs w:val="28"/>
        </w:rPr>
        <w:t>. N</w:t>
      </w:r>
      <w:r>
        <w:rPr>
          <w:rFonts w:asciiTheme="minorHAnsi" w:hAnsiTheme="minorHAnsi" w:cs="Arial"/>
          <w:bCs/>
          <w:sz w:val="28"/>
          <w:szCs w:val="28"/>
        </w:rPr>
        <w:t xml:space="preserve">ie posiada </w:t>
      </w:r>
      <w:r w:rsidR="00FC42EF">
        <w:rPr>
          <w:rFonts w:asciiTheme="minorHAnsi" w:hAnsiTheme="minorHAnsi" w:cs="Arial"/>
          <w:bCs/>
          <w:sz w:val="28"/>
          <w:szCs w:val="28"/>
        </w:rPr>
        <w:t xml:space="preserve">jednak </w:t>
      </w:r>
      <w:r>
        <w:rPr>
          <w:rFonts w:asciiTheme="minorHAnsi" w:hAnsiTheme="minorHAnsi" w:cs="Arial"/>
          <w:bCs/>
          <w:sz w:val="28"/>
          <w:szCs w:val="28"/>
        </w:rPr>
        <w:t xml:space="preserve">uprawnień do ich komentowania, oceniania czy dodawania nowych. Aby móc wykonywać te czynności </w:t>
      </w:r>
      <w:r w:rsidR="00FC42EF">
        <w:rPr>
          <w:rFonts w:asciiTheme="minorHAnsi" w:hAnsiTheme="minorHAnsi" w:cs="Arial"/>
          <w:bCs/>
          <w:sz w:val="28"/>
          <w:szCs w:val="28"/>
        </w:rPr>
        <w:t xml:space="preserve">musi </w:t>
      </w:r>
      <w:r>
        <w:rPr>
          <w:rFonts w:asciiTheme="minorHAnsi" w:hAnsiTheme="minorHAnsi" w:cs="Arial"/>
          <w:bCs/>
          <w:sz w:val="28"/>
          <w:szCs w:val="28"/>
        </w:rPr>
        <w:t>założyć nowe konto poprzez panel rejestracji (Rys. 10) lub zalogować się na już istniejące konto za pomocą panelu logowania (Rys. 11).</w:t>
      </w:r>
    </w:p>
    <w:p w14:paraId="43900C67" w14:textId="77777777" w:rsidR="00190D71" w:rsidRDefault="00190D71" w:rsidP="001E6207">
      <w:pPr>
        <w:rPr>
          <w:rFonts w:asciiTheme="minorHAnsi" w:hAnsiTheme="minorHAnsi" w:cs="Arial"/>
          <w:bCs/>
        </w:rPr>
      </w:pPr>
    </w:p>
    <w:p w14:paraId="00E93DFD" w14:textId="62E84DC5" w:rsidR="00190D71" w:rsidRDefault="00190D71" w:rsidP="001E6207">
      <w:pPr>
        <w:rPr>
          <w:rFonts w:asciiTheme="minorHAnsi" w:hAnsiTheme="minorHAnsi" w:cs="Arial"/>
          <w:bCs/>
        </w:rPr>
      </w:pPr>
    </w:p>
    <w:p w14:paraId="6AC30379" w14:textId="163BE875" w:rsidR="00190D71" w:rsidRDefault="00190D71" w:rsidP="001E6207">
      <w:pPr>
        <w:rPr>
          <w:rFonts w:asciiTheme="minorHAnsi" w:hAnsiTheme="minorHAnsi" w:cs="Arial"/>
          <w:bCs/>
        </w:rPr>
      </w:pPr>
    </w:p>
    <w:p w14:paraId="1C8229F4" w14:textId="13519331" w:rsidR="00190D71" w:rsidRDefault="004574A1" w:rsidP="001E6207">
      <w:pPr>
        <w:rPr>
          <w:rFonts w:asciiTheme="minorHAnsi" w:hAnsiTheme="minorHAnsi" w:cs="Arial"/>
          <w:bCs/>
        </w:rPr>
      </w:pPr>
      <w:r>
        <w:rPr>
          <w:rFonts w:asciiTheme="minorHAnsi" w:hAnsiTheme="minorHAnsi" w:cs="Arial"/>
          <w:bCs/>
          <w:noProof/>
          <w:sz w:val="28"/>
          <w:szCs w:val="28"/>
        </w:rPr>
        <w:drawing>
          <wp:anchor distT="0" distB="0" distL="114300" distR="114300" simplePos="0" relativeHeight="251667456" behindDoc="0" locked="0" layoutInCell="1" allowOverlap="1" wp14:anchorId="0344E14B" wp14:editId="3B888B9A">
            <wp:simplePos x="0" y="0"/>
            <wp:positionH relativeFrom="margin">
              <wp:align>right</wp:align>
            </wp:positionH>
            <wp:positionV relativeFrom="paragraph">
              <wp:posOffset>234950</wp:posOffset>
            </wp:positionV>
            <wp:extent cx="5759450" cy="2771775"/>
            <wp:effectExtent l="0" t="0" r="0" b="9525"/>
            <wp:wrapSquare wrapText="bothSides"/>
            <wp:docPr id="41975416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E3DD8" w14:textId="75ADB8C6" w:rsidR="00190D71" w:rsidRPr="004574A1" w:rsidRDefault="004574A1" w:rsidP="004574A1">
      <w:pPr>
        <w:jc w:val="center"/>
        <w:rPr>
          <w:rFonts w:asciiTheme="minorHAnsi" w:hAnsiTheme="minorHAnsi" w:cs="Arial"/>
          <w:bCs/>
          <w:i/>
          <w:iCs/>
        </w:rPr>
      </w:pPr>
      <w:r>
        <w:rPr>
          <w:rFonts w:asciiTheme="minorHAnsi" w:hAnsiTheme="minorHAnsi" w:cs="Arial"/>
          <w:bCs/>
          <w:i/>
          <w:iCs/>
        </w:rPr>
        <w:t>Rys. 10 Panel rejestracji</w:t>
      </w:r>
    </w:p>
    <w:p w14:paraId="59C36C35" w14:textId="77777777" w:rsidR="00190D71" w:rsidRDefault="00190D71" w:rsidP="001E6207">
      <w:pPr>
        <w:rPr>
          <w:rFonts w:asciiTheme="minorHAnsi" w:hAnsiTheme="minorHAnsi" w:cs="Arial"/>
          <w:bCs/>
        </w:rPr>
      </w:pPr>
    </w:p>
    <w:p w14:paraId="5FD753C4" w14:textId="77777777" w:rsidR="00190D71" w:rsidRDefault="00190D71" w:rsidP="001E6207">
      <w:pPr>
        <w:rPr>
          <w:rFonts w:asciiTheme="minorHAnsi" w:hAnsiTheme="minorHAnsi" w:cs="Arial"/>
          <w:bCs/>
        </w:rPr>
      </w:pPr>
    </w:p>
    <w:p w14:paraId="638893C9" w14:textId="77777777" w:rsidR="00190D71" w:rsidRDefault="00190D71" w:rsidP="001E6207">
      <w:pPr>
        <w:rPr>
          <w:rFonts w:asciiTheme="minorHAnsi" w:hAnsiTheme="minorHAnsi" w:cs="Arial"/>
          <w:bCs/>
        </w:rPr>
      </w:pPr>
    </w:p>
    <w:p w14:paraId="06C319E7" w14:textId="77777777" w:rsidR="00190D71" w:rsidRDefault="00190D71" w:rsidP="001E6207">
      <w:pPr>
        <w:rPr>
          <w:rFonts w:asciiTheme="minorHAnsi" w:hAnsiTheme="minorHAnsi" w:cs="Arial"/>
          <w:bCs/>
        </w:rPr>
      </w:pPr>
    </w:p>
    <w:p w14:paraId="0043CA63" w14:textId="77777777" w:rsidR="00190D71" w:rsidRDefault="00190D71" w:rsidP="001E6207">
      <w:pPr>
        <w:rPr>
          <w:rFonts w:asciiTheme="minorHAnsi" w:hAnsiTheme="minorHAnsi" w:cs="Arial"/>
          <w:bCs/>
        </w:rPr>
      </w:pPr>
    </w:p>
    <w:p w14:paraId="7FCAB700" w14:textId="77777777" w:rsidR="00190D71" w:rsidRDefault="00190D71" w:rsidP="001E6207">
      <w:pPr>
        <w:rPr>
          <w:rFonts w:asciiTheme="minorHAnsi" w:hAnsiTheme="minorHAnsi" w:cs="Arial"/>
          <w:bCs/>
        </w:rPr>
      </w:pPr>
    </w:p>
    <w:p w14:paraId="63579F8D" w14:textId="162C5574" w:rsidR="00190D71" w:rsidRDefault="004574A1" w:rsidP="004574A1">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68480" behindDoc="0" locked="0" layoutInCell="1" allowOverlap="1" wp14:anchorId="12A015D1" wp14:editId="68CB7D2E">
            <wp:simplePos x="0" y="0"/>
            <wp:positionH relativeFrom="margin">
              <wp:align>left</wp:align>
            </wp:positionH>
            <wp:positionV relativeFrom="paragraph">
              <wp:posOffset>0</wp:posOffset>
            </wp:positionV>
            <wp:extent cx="5760000" cy="2786400"/>
            <wp:effectExtent l="0" t="0" r="0" b="0"/>
            <wp:wrapSquare wrapText="bothSides"/>
            <wp:docPr id="182378308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11 Panel logowania</w:t>
      </w:r>
    </w:p>
    <w:p w14:paraId="748147A8" w14:textId="77777777" w:rsidR="005539F5" w:rsidRDefault="005539F5" w:rsidP="004574A1">
      <w:pPr>
        <w:jc w:val="center"/>
        <w:rPr>
          <w:rFonts w:asciiTheme="minorHAnsi" w:hAnsiTheme="minorHAnsi" w:cs="Arial"/>
          <w:bCs/>
        </w:rPr>
      </w:pPr>
    </w:p>
    <w:p w14:paraId="7A86D538" w14:textId="77777777" w:rsidR="005539F5" w:rsidRDefault="005539F5" w:rsidP="004574A1">
      <w:pPr>
        <w:jc w:val="center"/>
        <w:rPr>
          <w:rFonts w:asciiTheme="minorHAnsi" w:hAnsiTheme="minorHAnsi" w:cs="Arial"/>
          <w:bCs/>
        </w:rPr>
      </w:pPr>
    </w:p>
    <w:p w14:paraId="5056933F" w14:textId="29BE7FB0" w:rsidR="005539F5" w:rsidRPr="005539F5" w:rsidRDefault="005539F5" w:rsidP="005539F5">
      <w:pPr>
        <w:rPr>
          <w:rFonts w:asciiTheme="minorHAnsi" w:hAnsiTheme="minorHAnsi" w:cs="Arial"/>
          <w:bCs/>
          <w:sz w:val="28"/>
          <w:szCs w:val="28"/>
        </w:rPr>
      </w:pPr>
      <w:r w:rsidRPr="005539F5">
        <w:rPr>
          <w:rFonts w:asciiTheme="minorHAnsi" w:hAnsiTheme="minorHAnsi" w:cs="Arial"/>
          <w:bCs/>
          <w:sz w:val="28"/>
          <w:szCs w:val="28"/>
        </w:rPr>
        <w:t>Po udanym zalogowaniu zostaje on przekierowany na stronę główną aplikacji</w:t>
      </w:r>
      <w:r w:rsidR="00FC42EF">
        <w:rPr>
          <w:rFonts w:asciiTheme="minorHAnsi" w:hAnsiTheme="minorHAnsi" w:cs="Arial"/>
          <w:bCs/>
          <w:sz w:val="28"/>
          <w:szCs w:val="28"/>
        </w:rPr>
        <w:t>,</w:t>
      </w:r>
      <w:r w:rsidRPr="005539F5">
        <w:rPr>
          <w:rFonts w:asciiTheme="minorHAnsi" w:hAnsiTheme="minorHAnsi" w:cs="Arial"/>
          <w:bCs/>
          <w:sz w:val="28"/>
          <w:szCs w:val="28"/>
        </w:rPr>
        <w:t xml:space="preserve"> gdzie wyświetlona jest informacja mówiąca, że należy wybrać konkretny region (powiat)</w:t>
      </w:r>
      <w:r w:rsidR="00FC42EF">
        <w:rPr>
          <w:rFonts w:asciiTheme="minorHAnsi" w:hAnsiTheme="minorHAnsi" w:cs="Arial"/>
          <w:bCs/>
          <w:sz w:val="28"/>
          <w:szCs w:val="28"/>
        </w:rPr>
        <w:t>,</w:t>
      </w:r>
      <w:r w:rsidRPr="005539F5">
        <w:rPr>
          <w:rFonts w:asciiTheme="minorHAnsi" w:hAnsiTheme="minorHAnsi" w:cs="Arial"/>
          <w:bCs/>
          <w:sz w:val="28"/>
          <w:szCs w:val="28"/>
        </w:rPr>
        <w:t xml:space="preserve"> aby zobaczyć wszystkie znajdujące się w nim oferty (Rys. 12).</w:t>
      </w:r>
      <w:r>
        <w:rPr>
          <w:rFonts w:asciiTheme="minorHAnsi" w:hAnsiTheme="minorHAnsi" w:cs="Arial"/>
          <w:bCs/>
          <w:sz w:val="28"/>
          <w:szCs w:val="28"/>
        </w:rPr>
        <w:t xml:space="preserve"> Od tego momentu na stronie również ukazuje się ikona w prawym górnym rogu</w:t>
      </w:r>
      <w:r w:rsidR="00FC42EF">
        <w:rPr>
          <w:rFonts w:asciiTheme="minorHAnsi" w:hAnsiTheme="minorHAnsi" w:cs="Arial"/>
          <w:bCs/>
          <w:sz w:val="28"/>
          <w:szCs w:val="28"/>
        </w:rPr>
        <w:t>,</w:t>
      </w:r>
      <w:r>
        <w:rPr>
          <w:rFonts w:asciiTheme="minorHAnsi" w:hAnsiTheme="minorHAnsi" w:cs="Arial"/>
          <w:bCs/>
          <w:sz w:val="28"/>
          <w:szCs w:val="28"/>
        </w:rPr>
        <w:t xml:space="preserve"> przedstawiająca informacje o użytkowniku</w:t>
      </w:r>
      <w:r w:rsidR="00FC42EF">
        <w:rPr>
          <w:rFonts w:asciiTheme="minorHAnsi" w:hAnsiTheme="minorHAnsi" w:cs="Arial"/>
          <w:bCs/>
          <w:sz w:val="28"/>
          <w:szCs w:val="28"/>
        </w:rPr>
        <w:t>,</w:t>
      </w:r>
      <w:r>
        <w:rPr>
          <w:rFonts w:asciiTheme="minorHAnsi" w:hAnsiTheme="minorHAnsi" w:cs="Arial"/>
          <w:bCs/>
          <w:sz w:val="28"/>
          <w:szCs w:val="28"/>
        </w:rPr>
        <w:t xml:space="preserve"> oraz przycisk pozwalający na wylogowanie się z aplikacji.</w:t>
      </w:r>
    </w:p>
    <w:p w14:paraId="6E269493" w14:textId="3F92473C" w:rsidR="005539F5" w:rsidRDefault="005539F5" w:rsidP="005539F5">
      <w:pPr>
        <w:rPr>
          <w:rFonts w:asciiTheme="minorHAnsi" w:hAnsiTheme="minorHAnsi" w:cs="Arial"/>
          <w:bCs/>
        </w:rPr>
      </w:pPr>
    </w:p>
    <w:p w14:paraId="7EFA85B7" w14:textId="195BE4F0" w:rsidR="005539F5" w:rsidRDefault="005539F5" w:rsidP="005539F5">
      <w:pPr>
        <w:rPr>
          <w:rFonts w:asciiTheme="minorHAnsi" w:hAnsiTheme="minorHAnsi" w:cs="Arial"/>
          <w:bCs/>
        </w:rPr>
      </w:pPr>
      <w:r w:rsidRPr="005539F5">
        <w:rPr>
          <w:rFonts w:asciiTheme="minorHAnsi" w:hAnsiTheme="minorHAnsi" w:cs="Arial"/>
          <w:bCs/>
          <w:noProof/>
          <w:sz w:val="28"/>
          <w:szCs w:val="28"/>
        </w:rPr>
        <w:drawing>
          <wp:anchor distT="0" distB="0" distL="114300" distR="114300" simplePos="0" relativeHeight="251669504" behindDoc="0" locked="0" layoutInCell="1" allowOverlap="1" wp14:anchorId="37CECCE7" wp14:editId="756A7DC3">
            <wp:simplePos x="0" y="0"/>
            <wp:positionH relativeFrom="margin">
              <wp:align>right</wp:align>
            </wp:positionH>
            <wp:positionV relativeFrom="paragraph">
              <wp:posOffset>283754</wp:posOffset>
            </wp:positionV>
            <wp:extent cx="5760000" cy="2779200"/>
            <wp:effectExtent l="0" t="0" r="0" b="2540"/>
            <wp:wrapSquare wrapText="bothSides"/>
            <wp:docPr id="156039764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77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842C5" w14:textId="2DBAA571" w:rsidR="005539F5" w:rsidRDefault="005539F5" w:rsidP="005539F5">
      <w:pPr>
        <w:jc w:val="center"/>
        <w:rPr>
          <w:rFonts w:asciiTheme="minorHAnsi" w:hAnsiTheme="minorHAnsi" w:cs="Arial"/>
          <w:bCs/>
          <w:i/>
          <w:iCs/>
        </w:rPr>
      </w:pPr>
      <w:r>
        <w:rPr>
          <w:rFonts w:asciiTheme="minorHAnsi" w:hAnsiTheme="minorHAnsi" w:cs="Arial"/>
          <w:bCs/>
          <w:i/>
          <w:iCs/>
        </w:rPr>
        <w:t>Rys. 12 Strona główna aplikacji z informacją o konieczności wyboru powiatu</w:t>
      </w:r>
    </w:p>
    <w:p w14:paraId="3398BED9" w14:textId="77777777" w:rsidR="005539F5" w:rsidRDefault="005539F5" w:rsidP="005539F5">
      <w:pPr>
        <w:jc w:val="center"/>
        <w:rPr>
          <w:rFonts w:asciiTheme="minorHAnsi" w:hAnsiTheme="minorHAnsi" w:cs="Arial"/>
          <w:bCs/>
          <w:i/>
          <w:iCs/>
        </w:rPr>
      </w:pPr>
    </w:p>
    <w:p w14:paraId="3C4DD43F" w14:textId="77777777" w:rsidR="005539F5" w:rsidRDefault="005539F5" w:rsidP="005539F5">
      <w:pPr>
        <w:jc w:val="center"/>
        <w:rPr>
          <w:rFonts w:asciiTheme="minorHAnsi" w:hAnsiTheme="minorHAnsi" w:cs="Arial"/>
          <w:bCs/>
          <w:i/>
          <w:iCs/>
        </w:rPr>
      </w:pPr>
    </w:p>
    <w:p w14:paraId="3D86741A" w14:textId="77777777" w:rsidR="005539F5" w:rsidRDefault="005539F5" w:rsidP="005539F5">
      <w:pPr>
        <w:jc w:val="center"/>
        <w:rPr>
          <w:rFonts w:asciiTheme="minorHAnsi" w:hAnsiTheme="minorHAnsi" w:cs="Arial"/>
          <w:bCs/>
          <w:i/>
          <w:iCs/>
        </w:rPr>
      </w:pPr>
    </w:p>
    <w:p w14:paraId="0B40733F" w14:textId="77777777" w:rsidR="005539F5" w:rsidRDefault="005539F5" w:rsidP="005539F5">
      <w:pPr>
        <w:jc w:val="center"/>
        <w:rPr>
          <w:rFonts w:asciiTheme="minorHAnsi" w:hAnsiTheme="minorHAnsi" w:cs="Arial"/>
          <w:bCs/>
          <w:i/>
          <w:iCs/>
        </w:rPr>
      </w:pPr>
    </w:p>
    <w:p w14:paraId="73441D5A" w14:textId="69C1B87C" w:rsidR="005539F5" w:rsidRPr="005539F5" w:rsidRDefault="005539F5" w:rsidP="005539F5">
      <w:pPr>
        <w:rPr>
          <w:rFonts w:asciiTheme="minorHAnsi" w:hAnsiTheme="minorHAnsi" w:cs="Arial"/>
          <w:bCs/>
          <w:sz w:val="28"/>
          <w:szCs w:val="28"/>
        </w:rPr>
      </w:pPr>
      <w:r>
        <w:rPr>
          <w:rFonts w:asciiTheme="minorHAnsi" w:hAnsiTheme="minorHAnsi" w:cs="Arial"/>
          <w:bCs/>
          <w:sz w:val="28"/>
          <w:szCs w:val="28"/>
        </w:rPr>
        <w:t xml:space="preserve">W razie jakichkolwiek problemów z użytkowaniem serwisu, w lewym dolnym rogu </w:t>
      </w:r>
      <w:r w:rsidR="00FC42EF">
        <w:rPr>
          <w:rFonts w:asciiTheme="minorHAnsi" w:hAnsiTheme="minorHAnsi" w:cs="Arial"/>
          <w:bCs/>
          <w:sz w:val="28"/>
          <w:szCs w:val="28"/>
        </w:rPr>
        <w:t>znajduje się</w:t>
      </w:r>
      <w:r>
        <w:rPr>
          <w:rFonts w:asciiTheme="minorHAnsi" w:hAnsiTheme="minorHAnsi" w:cs="Arial"/>
          <w:bCs/>
          <w:sz w:val="28"/>
          <w:szCs w:val="28"/>
        </w:rPr>
        <w:t xml:space="preserve"> przycisk z symbolem „i”</w:t>
      </w:r>
      <w:r w:rsidR="00FC42EF">
        <w:rPr>
          <w:rFonts w:asciiTheme="minorHAnsi" w:hAnsiTheme="minorHAnsi" w:cs="Arial"/>
          <w:bCs/>
          <w:sz w:val="28"/>
          <w:szCs w:val="28"/>
        </w:rPr>
        <w:t>,</w:t>
      </w:r>
      <w:r>
        <w:rPr>
          <w:rFonts w:asciiTheme="minorHAnsi" w:hAnsiTheme="minorHAnsi" w:cs="Arial"/>
          <w:bCs/>
          <w:sz w:val="28"/>
          <w:szCs w:val="28"/>
        </w:rPr>
        <w:t xml:space="preserve"> po którego wciśnięciu użytkownikowi przedstawiona jest w krótkiej formie instrukcja obsługi </w:t>
      </w:r>
      <w:r w:rsidR="00FC42EF">
        <w:rPr>
          <w:rFonts w:asciiTheme="minorHAnsi" w:hAnsiTheme="minorHAnsi" w:cs="Arial"/>
          <w:bCs/>
          <w:sz w:val="28"/>
          <w:szCs w:val="28"/>
        </w:rPr>
        <w:t>serwisu</w:t>
      </w:r>
      <w:r>
        <w:rPr>
          <w:rFonts w:asciiTheme="minorHAnsi" w:hAnsiTheme="minorHAnsi" w:cs="Arial"/>
          <w:bCs/>
          <w:sz w:val="28"/>
          <w:szCs w:val="28"/>
        </w:rPr>
        <w:t xml:space="preserve"> wraz z opisem </w:t>
      </w:r>
      <w:r w:rsidR="00FC42EF">
        <w:rPr>
          <w:rFonts w:asciiTheme="minorHAnsi" w:hAnsiTheme="minorHAnsi" w:cs="Arial"/>
          <w:bCs/>
          <w:sz w:val="28"/>
          <w:szCs w:val="28"/>
        </w:rPr>
        <w:t>jego funkcjonalności</w:t>
      </w:r>
      <w:r>
        <w:rPr>
          <w:rFonts w:asciiTheme="minorHAnsi" w:hAnsiTheme="minorHAnsi" w:cs="Arial"/>
          <w:bCs/>
          <w:sz w:val="28"/>
          <w:szCs w:val="28"/>
        </w:rPr>
        <w:t xml:space="preserve"> (Rys. 13). </w:t>
      </w:r>
    </w:p>
    <w:p w14:paraId="4BB6015C" w14:textId="4B54156E" w:rsidR="005539F5" w:rsidRDefault="005539F5" w:rsidP="005539F5">
      <w:pPr>
        <w:jc w:val="center"/>
        <w:rPr>
          <w:rFonts w:asciiTheme="minorHAnsi" w:hAnsiTheme="minorHAnsi" w:cs="Arial"/>
          <w:bCs/>
          <w:i/>
          <w:iCs/>
        </w:rPr>
      </w:pPr>
      <w:r>
        <w:rPr>
          <w:rFonts w:asciiTheme="minorHAnsi" w:hAnsiTheme="minorHAnsi" w:cs="Arial"/>
          <w:bCs/>
          <w:noProof/>
          <w:sz w:val="28"/>
          <w:szCs w:val="28"/>
        </w:rPr>
        <w:drawing>
          <wp:anchor distT="0" distB="0" distL="114300" distR="114300" simplePos="0" relativeHeight="251670528" behindDoc="0" locked="0" layoutInCell="1" allowOverlap="1" wp14:anchorId="587EB782" wp14:editId="73C6E783">
            <wp:simplePos x="0" y="0"/>
            <wp:positionH relativeFrom="margin">
              <wp:align>right</wp:align>
            </wp:positionH>
            <wp:positionV relativeFrom="paragraph">
              <wp:posOffset>321987</wp:posOffset>
            </wp:positionV>
            <wp:extent cx="5760000" cy="2790000"/>
            <wp:effectExtent l="0" t="0" r="0" b="0"/>
            <wp:wrapSquare wrapText="bothSides"/>
            <wp:docPr id="109895563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D5BF" w14:textId="5C6C5C8C" w:rsidR="005539F5" w:rsidRDefault="005539F5" w:rsidP="005539F5">
      <w:pPr>
        <w:jc w:val="center"/>
        <w:rPr>
          <w:rFonts w:asciiTheme="minorHAnsi" w:hAnsiTheme="minorHAnsi" w:cs="Arial"/>
          <w:bCs/>
          <w:i/>
          <w:iCs/>
        </w:rPr>
      </w:pPr>
      <w:r>
        <w:rPr>
          <w:rFonts w:asciiTheme="minorHAnsi" w:hAnsiTheme="minorHAnsi" w:cs="Arial"/>
          <w:bCs/>
          <w:i/>
          <w:iCs/>
        </w:rPr>
        <w:t xml:space="preserve">Rys. 13 Informacje o </w:t>
      </w:r>
      <w:r w:rsidR="00FC42EF">
        <w:rPr>
          <w:rFonts w:asciiTheme="minorHAnsi" w:hAnsiTheme="minorHAnsi" w:cs="Arial"/>
          <w:bCs/>
          <w:i/>
          <w:iCs/>
        </w:rPr>
        <w:t>serwisie</w:t>
      </w:r>
      <w:r>
        <w:rPr>
          <w:rFonts w:asciiTheme="minorHAnsi" w:hAnsiTheme="minorHAnsi" w:cs="Arial"/>
          <w:bCs/>
          <w:i/>
          <w:iCs/>
        </w:rPr>
        <w:t xml:space="preserve"> wraz z krótką instrukcją obsługi</w:t>
      </w:r>
    </w:p>
    <w:p w14:paraId="01CECB6F" w14:textId="77777777" w:rsidR="005539F5" w:rsidRDefault="005539F5" w:rsidP="005539F5">
      <w:pPr>
        <w:jc w:val="center"/>
        <w:rPr>
          <w:rFonts w:asciiTheme="minorHAnsi" w:hAnsiTheme="minorHAnsi" w:cs="Arial"/>
          <w:bCs/>
          <w:i/>
          <w:iCs/>
        </w:rPr>
      </w:pPr>
    </w:p>
    <w:p w14:paraId="5D76D995" w14:textId="77777777" w:rsidR="005539F5" w:rsidRDefault="005539F5" w:rsidP="005539F5">
      <w:pPr>
        <w:rPr>
          <w:rFonts w:asciiTheme="minorHAnsi" w:hAnsiTheme="minorHAnsi" w:cs="Arial"/>
          <w:bCs/>
        </w:rPr>
      </w:pPr>
    </w:p>
    <w:p w14:paraId="3A181424" w14:textId="41864E90" w:rsidR="005539F5" w:rsidRPr="005539F5" w:rsidRDefault="005539F5" w:rsidP="005539F5">
      <w:pPr>
        <w:rPr>
          <w:rFonts w:asciiTheme="minorHAnsi" w:hAnsiTheme="minorHAnsi" w:cs="Arial"/>
          <w:bCs/>
          <w:sz w:val="28"/>
          <w:szCs w:val="28"/>
        </w:rPr>
      </w:pPr>
      <w:r w:rsidRPr="005539F5">
        <w:rPr>
          <w:rFonts w:asciiTheme="minorHAnsi" w:hAnsiTheme="minorHAnsi" w:cs="Arial"/>
          <w:bCs/>
          <w:noProof/>
          <w:sz w:val="28"/>
          <w:szCs w:val="28"/>
        </w:rPr>
        <w:drawing>
          <wp:anchor distT="0" distB="0" distL="114300" distR="114300" simplePos="0" relativeHeight="251671552" behindDoc="0" locked="0" layoutInCell="1" allowOverlap="1" wp14:anchorId="39A461EF" wp14:editId="5880C2BA">
            <wp:simplePos x="0" y="0"/>
            <wp:positionH relativeFrom="margin">
              <wp:align>right</wp:align>
            </wp:positionH>
            <wp:positionV relativeFrom="paragraph">
              <wp:posOffset>730909</wp:posOffset>
            </wp:positionV>
            <wp:extent cx="5760000" cy="2786400"/>
            <wp:effectExtent l="0" t="0" r="0" b="0"/>
            <wp:wrapSquare wrapText="bothSides"/>
            <wp:docPr id="136407828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9F5">
        <w:rPr>
          <w:rFonts w:asciiTheme="minorHAnsi" w:hAnsiTheme="minorHAnsi" w:cs="Arial"/>
          <w:bCs/>
          <w:sz w:val="28"/>
          <w:szCs w:val="28"/>
        </w:rPr>
        <w:t>Po wybraniu konkretnego powiatu na stronie ukazuje się lista ze wszystkimi zarejestrowanymi ofertami wszystkich produktów w danym powiacie (Rys. 14).</w:t>
      </w:r>
    </w:p>
    <w:p w14:paraId="509E7E92" w14:textId="77777777" w:rsidR="005539F5" w:rsidRDefault="005539F5" w:rsidP="005539F5">
      <w:pPr>
        <w:rPr>
          <w:rFonts w:asciiTheme="minorHAnsi" w:hAnsiTheme="minorHAnsi" w:cs="Arial"/>
          <w:bCs/>
        </w:rPr>
      </w:pPr>
    </w:p>
    <w:p w14:paraId="196157F0" w14:textId="2B3E045C" w:rsidR="005539F5" w:rsidRDefault="005539F5" w:rsidP="005539F5">
      <w:pPr>
        <w:jc w:val="center"/>
        <w:rPr>
          <w:rFonts w:asciiTheme="minorHAnsi" w:hAnsiTheme="minorHAnsi" w:cs="Arial"/>
          <w:bCs/>
          <w:i/>
          <w:iCs/>
        </w:rPr>
      </w:pPr>
      <w:r>
        <w:rPr>
          <w:rFonts w:asciiTheme="minorHAnsi" w:hAnsiTheme="minorHAnsi" w:cs="Arial"/>
          <w:bCs/>
          <w:i/>
          <w:iCs/>
        </w:rPr>
        <w:t xml:space="preserve">Rys. 14 </w:t>
      </w:r>
      <w:r w:rsidR="006B51FA">
        <w:rPr>
          <w:rFonts w:asciiTheme="minorHAnsi" w:hAnsiTheme="minorHAnsi" w:cs="Arial"/>
          <w:bCs/>
          <w:i/>
          <w:iCs/>
        </w:rPr>
        <w:t>Lista wszystkich ofert w powiacie gliwickim</w:t>
      </w:r>
    </w:p>
    <w:p w14:paraId="20DEC3FA" w14:textId="77777777" w:rsidR="006B51FA" w:rsidRDefault="006B51FA" w:rsidP="005539F5">
      <w:pPr>
        <w:jc w:val="center"/>
        <w:rPr>
          <w:rFonts w:asciiTheme="minorHAnsi" w:hAnsiTheme="minorHAnsi" w:cs="Arial"/>
          <w:bCs/>
          <w:i/>
          <w:iCs/>
        </w:rPr>
      </w:pPr>
    </w:p>
    <w:p w14:paraId="303664AD" w14:textId="77777777" w:rsidR="006B51FA" w:rsidRDefault="006B51FA" w:rsidP="005539F5">
      <w:pPr>
        <w:jc w:val="center"/>
        <w:rPr>
          <w:rFonts w:asciiTheme="minorHAnsi" w:hAnsiTheme="minorHAnsi" w:cs="Arial"/>
          <w:bCs/>
          <w:i/>
          <w:iCs/>
        </w:rPr>
      </w:pPr>
    </w:p>
    <w:p w14:paraId="5525D655" w14:textId="77777777" w:rsidR="006B51FA" w:rsidRDefault="006B51FA" w:rsidP="005539F5">
      <w:pPr>
        <w:jc w:val="center"/>
        <w:rPr>
          <w:rFonts w:asciiTheme="minorHAnsi" w:hAnsiTheme="minorHAnsi" w:cs="Arial"/>
          <w:bCs/>
          <w:i/>
          <w:iCs/>
        </w:rPr>
      </w:pPr>
    </w:p>
    <w:p w14:paraId="355222A2" w14:textId="5716375F" w:rsidR="006B51FA" w:rsidRPr="006B51FA" w:rsidRDefault="006B51FA" w:rsidP="006B51FA">
      <w:pPr>
        <w:rPr>
          <w:rFonts w:asciiTheme="minorHAnsi" w:hAnsiTheme="minorHAnsi" w:cs="Arial"/>
          <w:bCs/>
          <w:sz w:val="28"/>
          <w:szCs w:val="28"/>
        </w:rPr>
      </w:pPr>
      <w:r w:rsidRPr="006B51FA">
        <w:rPr>
          <w:rFonts w:asciiTheme="minorHAnsi" w:hAnsiTheme="minorHAnsi" w:cs="Arial"/>
          <w:bCs/>
          <w:sz w:val="28"/>
          <w:szCs w:val="28"/>
        </w:rPr>
        <w:t xml:space="preserve">Aby sprecyzować </w:t>
      </w:r>
      <w:r w:rsidR="00FC42EF">
        <w:rPr>
          <w:rFonts w:asciiTheme="minorHAnsi" w:hAnsiTheme="minorHAnsi" w:cs="Arial"/>
          <w:bCs/>
          <w:sz w:val="28"/>
          <w:szCs w:val="28"/>
        </w:rPr>
        <w:t>poszukiwane</w:t>
      </w:r>
      <w:r w:rsidRPr="006B51FA">
        <w:rPr>
          <w:rFonts w:asciiTheme="minorHAnsi" w:hAnsiTheme="minorHAnsi" w:cs="Arial"/>
          <w:bCs/>
          <w:sz w:val="28"/>
          <w:szCs w:val="28"/>
        </w:rPr>
        <w:t xml:space="preserve"> oferty</w:t>
      </w:r>
      <w:r w:rsidR="00FC42EF">
        <w:rPr>
          <w:rFonts w:asciiTheme="minorHAnsi" w:hAnsiTheme="minorHAnsi" w:cs="Arial"/>
          <w:bCs/>
          <w:sz w:val="28"/>
          <w:szCs w:val="28"/>
        </w:rPr>
        <w:t>,</w:t>
      </w:r>
      <w:r w:rsidRPr="006B51FA">
        <w:rPr>
          <w:rFonts w:asciiTheme="minorHAnsi" w:hAnsiTheme="minorHAnsi" w:cs="Arial"/>
          <w:bCs/>
          <w:sz w:val="28"/>
          <w:szCs w:val="28"/>
        </w:rPr>
        <w:t xml:space="preserve"> należy skorzystać z opcji filtrowania</w:t>
      </w:r>
      <w:r w:rsidR="00FC42EF">
        <w:rPr>
          <w:rFonts w:asciiTheme="minorHAnsi" w:hAnsiTheme="minorHAnsi" w:cs="Arial"/>
          <w:bCs/>
          <w:sz w:val="28"/>
          <w:szCs w:val="28"/>
        </w:rPr>
        <w:t xml:space="preserve"> </w:t>
      </w:r>
      <w:r w:rsidRPr="006B51FA">
        <w:rPr>
          <w:rFonts w:asciiTheme="minorHAnsi" w:hAnsiTheme="minorHAnsi" w:cs="Arial"/>
          <w:bCs/>
          <w:sz w:val="28"/>
          <w:szCs w:val="28"/>
        </w:rPr>
        <w:t>znajdujących się na górnym pasku strony, które umożliwiają filtrowanie ofert na podstawie ich kategorii oraz nazwy produktu. Warto wspomnieć, że każda kategoria ma również swoje podkategorie</w:t>
      </w:r>
      <w:r w:rsidR="00FC42EF">
        <w:rPr>
          <w:rFonts w:asciiTheme="minorHAnsi" w:hAnsiTheme="minorHAnsi" w:cs="Arial"/>
          <w:bCs/>
          <w:sz w:val="28"/>
          <w:szCs w:val="28"/>
        </w:rPr>
        <w:t>,</w:t>
      </w:r>
      <w:r w:rsidRPr="006B51FA">
        <w:rPr>
          <w:rFonts w:asciiTheme="minorHAnsi" w:hAnsiTheme="minorHAnsi" w:cs="Arial"/>
          <w:bCs/>
          <w:sz w:val="28"/>
          <w:szCs w:val="28"/>
        </w:rPr>
        <w:t xml:space="preserve"> co pozwala </w:t>
      </w:r>
      <w:r w:rsidR="00FC42EF">
        <w:rPr>
          <w:rFonts w:asciiTheme="minorHAnsi" w:hAnsiTheme="minorHAnsi" w:cs="Arial"/>
          <w:bCs/>
          <w:sz w:val="28"/>
          <w:szCs w:val="28"/>
        </w:rPr>
        <w:t>n</w:t>
      </w:r>
      <w:r w:rsidRPr="006B51FA">
        <w:rPr>
          <w:rFonts w:asciiTheme="minorHAnsi" w:hAnsiTheme="minorHAnsi" w:cs="Arial"/>
          <w:bCs/>
          <w:sz w:val="28"/>
          <w:szCs w:val="28"/>
        </w:rPr>
        <w:t>a jeszcze większe uściślenie poszukiwanych ofert produktów</w:t>
      </w:r>
      <w:r w:rsidR="00AF2A38">
        <w:rPr>
          <w:rFonts w:asciiTheme="minorHAnsi" w:hAnsiTheme="minorHAnsi" w:cs="Arial"/>
          <w:bCs/>
          <w:sz w:val="28"/>
          <w:szCs w:val="28"/>
        </w:rPr>
        <w:t xml:space="preserve"> </w:t>
      </w:r>
      <w:r w:rsidR="00AF2A38" w:rsidRPr="006B51FA">
        <w:rPr>
          <w:rFonts w:asciiTheme="minorHAnsi" w:hAnsiTheme="minorHAnsi" w:cs="Arial"/>
          <w:bCs/>
          <w:sz w:val="28"/>
          <w:szCs w:val="28"/>
        </w:rPr>
        <w:t>(Rys. 15)</w:t>
      </w:r>
      <w:r w:rsidR="00AF2A38">
        <w:rPr>
          <w:rFonts w:asciiTheme="minorHAnsi" w:hAnsiTheme="minorHAnsi" w:cs="Arial"/>
          <w:bCs/>
          <w:sz w:val="28"/>
          <w:szCs w:val="28"/>
        </w:rPr>
        <w:t>. Po wybraniu konkretnej kategorii można dodatkowo wpisać nazwę produktu (Rys. 16).</w:t>
      </w:r>
    </w:p>
    <w:p w14:paraId="6A96EA4A" w14:textId="2EE0896D" w:rsidR="006B51FA" w:rsidRDefault="006B51FA" w:rsidP="006B51FA">
      <w:pPr>
        <w:rPr>
          <w:rFonts w:asciiTheme="minorHAnsi" w:hAnsiTheme="minorHAnsi" w:cs="Arial"/>
          <w:bCs/>
        </w:rPr>
      </w:pPr>
      <w:r>
        <w:rPr>
          <w:rFonts w:asciiTheme="minorHAnsi" w:hAnsiTheme="minorHAnsi" w:cs="Arial"/>
          <w:bCs/>
          <w:noProof/>
        </w:rPr>
        <w:drawing>
          <wp:anchor distT="0" distB="0" distL="114300" distR="114300" simplePos="0" relativeHeight="251672576" behindDoc="0" locked="0" layoutInCell="1" allowOverlap="1" wp14:anchorId="538226D7" wp14:editId="7704EE4A">
            <wp:simplePos x="0" y="0"/>
            <wp:positionH relativeFrom="margin">
              <wp:align>right</wp:align>
            </wp:positionH>
            <wp:positionV relativeFrom="paragraph">
              <wp:posOffset>326654</wp:posOffset>
            </wp:positionV>
            <wp:extent cx="5760000" cy="2768400"/>
            <wp:effectExtent l="0" t="0" r="0" b="0"/>
            <wp:wrapSquare wrapText="bothSides"/>
            <wp:docPr id="160766050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76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9EDBA" w14:textId="0B62127B" w:rsidR="006B51FA" w:rsidRDefault="00AF2A38" w:rsidP="006B51FA">
      <w:pPr>
        <w:jc w:val="center"/>
        <w:rPr>
          <w:rFonts w:asciiTheme="minorHAnsi" w:hAnsiTheme="minorHAnsi" w:cs="Arial"/>
          <w:bCs/>
        </w:rPr>
      </w:pPr>
      <w:r>
        <w:rPr>
          <w:rFonts w:asciiTheme="minorHAnsi" w:hAnsiTheme="minorHAnsi" w:cs="Arial"/>
          <w:bCs/>
        </w:rPr>
        <w:t>Rys. 15 Filtrowanie względem kategorii oraz ich pod kategorii</w:t>
      </w:r>
    </w:p>
    <w:p w14:paraId="307FD3E2" w14:textId="10847F34" w:rsidR="00AF2A38" w:rsidRDefault="00AF2A38" w:rsidP="006B51FA">
      <w:pPr>
        <w:jc w:val="center"/>
        <w:rPr>
          <w:rFonts w:asciiTheme="minorHAnsi" w:hAnsiTheme="minorHAnsi" w:cs="Arial"/>
          <w:bCs/>
        </w:rPr>
      </w:pPr>
    </w:p>
    <w:p w14:paraId="040CE4D4" w14:textId="5D793AD6" w:rsidR="00AF2A38" w:rsidRDefault="00AF2A38" w:rsidP="00AF2A38">
      <w:pPr>
        <w:rPr>
          <w:rFonts w:asciiTheme="minorHAnsi" w:hAnsiTheme="minorHAnsi" w:cs="Arial"/>
          <w:bCs/>
        </w:rPr>
      </w:pPr>
    </w:p>
    <w:p w14:paraId="104017CA" w14:textId="7DB91C7D" w:rsidR="00AF2A38" w:rsidRPr="00AF2A38" w:rsidRDefault="00AF2A38" w:rsidP="00AF2A38">
      <w:pPr>
        <w:jc w:val="center"/>
        <w:rPr>
          <w:rFonts w:asciiTheme="minorHAnsi" w:hAnsiTheme="minorHAnsi" w:cs="Arial"/>
          <w:bCs/>
        </w:rPr>
      </w:pPr>
      <w:r>
        <w:rPr>
          <w:rFonts w:asciiTheme="minorHAnsi" w:hAnsiTheme="minorHAnsi" w:cs="Arial"/>
          <w:bCs/>
          <w:noProof/>
        </w:rPr>
        <w:drawing>
          <wp:anchor distT="0" distB="0" distL="114300" distR="114300" simplePos="0" relativeHeight="251673600" behindDoc="0" locked="0" layoutInCell="1" allowOverlap="1" wp14:anchorId="19680F09" wp14:editId="69625DE5">
            <wp:simplePos x="0" y="0"/>
            <wp:positionH relativeFrom="margin">
              <wp:align>left</wp:align>
            </wp:positionH>
            <wp:positionV relativeFrom="paragraph">
              <wp:posOffset>314061</wp:posOffset>
            </wp:positionV>
            <wp:extent cx="5752800" cy="2790000"/>
            <wp:effectExtent l="0" t="0" r="635" b="0"/>
            <wp:wrapSquare wrapText="bothSides"/>
            <wp:docPr id="1392887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8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BCA4C" w14:textId="02304127" w:rsidR="00AF2A38" w:rsidRPr="00AF2A38" w:rsidRDefault="00AF2A38" w:rsidP="00AF2A38">
      <w:pPr>
        <w:jc w:val="center"/>
        <w:rPr>
          <w:rFonts w:asciiTheme="minorHAnsi" w:hAnsiTheme="minorHAnsi" w:cs="Arial"/>
          <w:bCs/>
          <w:i/>
          <w:iCs/>
        </w:rPr>
      </w:pPr>
      <w:r>
        <w:rPr>
          <w:rFonts w:asciiTheme="minorHAnsi" w:hAnsiTheme="minorHAnsi" w:cs="Arial"/>
          <w:bCs/>
          <w:i/>
          <w:iCs/>
        </w:rPr>
        <w:t>Rys. 16 Wyszukana oferta względem kategorii „Elektronika” oraz nazwy „z80”</w:t>
      </w:r>
    </w:p>
    <w:p w14:paraId="3291F9F3" w14:textId="77777777" w:rsidR="00AF2A38" w:rsidRDefault="00AF2A38" w:rsidP="00AF2A38">
      <w:pPr>
        <w:rPr>
          <w:rFonts w:asciiTheme="minorHAnsi" w:hAnsiTheme="minorHAnsi" w:cs="Arial"/>
          <w:bCs/>
        </w:rPr>
      </w:pPr>
    </w:p>
    <w:p w14:paraId="6EB56C43" w14:textId="77777777" w:rsidR="00AF2A38" w:rsidRDefault="00AF2A38" w:rsidP="00AF2A38">
      <w:pPr>
        <w:rPr>
          <w:rFonts w:asciiTheme="minorHAnsi" w:hAnsiTheme="minorHAnsi" w:cs="Arial"/>
          <w:bCs/>
        </w:rPr>
      </w:pPr>
    </w:p>
    <w:p w14:paraId="6AE532F3" w14:textId="77777777" w:rsidR="00AF2A38" w:rsidRDefault="00AF2A38" w:rsidP="00AF2A38">
      <w:pPr>
        <w:rPr>
          <w:rFonts w:asciiTheme="minorHAnsi" w:hAnsiTheme="minorHAnsi" w:cs="Arial"/>
          <w:bCs/>
        </w:rPr>
      </w:pPr>
    </w:p>
    <w:p w14:paraId="0875B422" w14:textId="57087C9C" w:rsidR="00AF2A38" w:rsidRPr="00FE5289" w:rsidRDefault="00FE5289" w:rsidP="00AF2A38">
      <w:pPr>
        <w:rPr>
          <w:rFonts w:asciiTheme="minorHAnsi" w:hAnsiTheme="minorHAnsi" w:cs="Arial"/>
          <w:bCs/>
          <w:sz w:val="28"/>
          <w:szCs w:val="28"/>
        </w:rPr>
      </w:pPr>
      <w:r w:rsidRPr="00FE5289">
        <w:rPr>
          <w:rFonts w:asciiTheme="minorHAnsi" w:hAnsiTheme="minorHAnsi" w:cs="Arial"/>
          <w:bCs/>
          <w:sz w:val="28"/>
          <w:szCs w:val="28"/>
        </w:rPr>
        <w:t>Użytkownik może również zweryfikować poprawność każdej wyszukanej oferty klikając strzałkę po prawej stronie panelu</w:t>
      </w:r>
      <w:r w:rsidR="00FC42EF">
        <w:rPr>
          <w:rFonts w:asciiTheme="minorHAnsi" w:hAnsiTheme="minorHAnsi" w:cs="Arial"/>
          <w:bCs/>
          <w:sz w:val="28"/>
          <w:szCs w:val="28"/>
        </w:rPr>
        <w:t>,</w:t>
      </w:r>
      <w:r w:rsidRPr="00FE5289">
        <w:rPr>
          <w:rFonts w:asciiTheme="minorHAnsi" w:hAnsiTheme="minorHAnsi" w:cs="Arial"/>
          <w:bCs/>
          <w:sz w:val="28"/>
          <w:szCs w:val="28"/>
        </w:rPr>
        <w:t xml:space="preserve"> która rozwija sekcję komentarzy (Rys. 17). Można tam przejrzeć wszystkie komentarze wraz z informacjami o ich autorach oraz dacie opublikowania</w:t>
      </w:r>
      <w:r w:rsidR="00790AEB">
        <w:rPr>
          <w:rFonts w:asciiTheme="minorHAnsi" w:hAnsiTheme="minorHAnsi" w:cs="Arial"/>
          <w:bCs/>
          <w:sz w:val="28"/>
          <w:szCs w:val="28"/>
        </w:rPr>
        <w:t>. Można je również</w:t>
      </w:r>
      <w:r w:rsidRPr="00FE5289">
        <w:rPr>
          <w:rFonts w:asciiTheme="minorHAnsi" w:hAnsiTheme="minorHAnsi" w:cs="Arial"/>
          <w:bCs/>
          <w:sz w:val="28"/>
          <w:szCs w:val="28"/>
        </w:rPr>
        <w:t xml:space="preserve"> ocenić oraz napisać swój własny komentarz. </w:t>
      </w:r>
    </w:p>
    <w:p w14:paraId="0953D5C8" w14:textId="440979FC" w:rsidR="00FE5289" w:rsidRDefault="00FE5289" w:rsidP="00AF2A38">
      <w:pPr>
        <w:rPr>
          <w:rFonts w:asciiTheme="minorHAnsi" w:hAnsiTheme="minorHAnsi" w:cs="Arial"/>
          <w:bCs/>
        </w:rPr>
      </w:pPr>
      <w:r>
        <w:rPr>
          <w:rFonts w:asciiTheme="minorHAnsi" w:hAnsiTheme="minorHAnsi" w:cs="Arial"/>
          <w:bCs/>
          <w:noProof/>
        </w:rPr>
        <w:drawing>
          <wp:anchor distT="0" distB="0" distL="114300" distR="114300" simplePos="0" relativeHeight="251674624" behindDoc="0" locked="0" layoutInCell="1" allowOverlap="1" wp14:anchorId="543148A1" wp14:editId="3A999C47">
            <wp:simplePos x="0" y="0"/>
            <wp:positionH relativeFrom="margin">
              <wp:align>right</wp:align>
            </wp:positionH>
            <wp:positionV relativeFrom="paragraph">
              <wp:posOffset>261199</wp:posOffset>
            </wp:positionV>
            <wp:extent cx="5760000" cy="2790000"/>
            <wp:effectExtent l="0" t="0" r="0" b="0"/>
            <wp:wrapSquare wrapText="bothSides"/>
            <wp:docPr id="6016251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2238A" w14:textId="3D2982E4" w:rsidR="00FE5289" w:rsidRPr="00FE5289" w:rsidRDefault="00FE5289" w:rsidP="00FE5289">
      <w:pPr>
        <w:jc w:val="center"/>
        <w:rPr>
          <w:rFonts w:asciiTheme="minorHAnsi" w:hAnsiTheme="minorHAnsi" w:cs="Arial"/>
          <w:bCs/>
          <w:i/>
          <w:iCs/>
        </w:rPr>
      </w:pPr>
      <w:r>
        <w:rPr>
          <w:rFonts w:asciiTheme="minorHAnsi" w:hAnsiTheme="minorHAnsi" w:cs="Arial"/>
          <w:bCs/>
          <w:i/>
          <w:iCs/>
        </w:rPr>
        <w:t>Rys. 17 Sekcja komentarzy do danej oferty</w:t>
      </w:r>
    </w:p>
    <w:p w14:paraId="177B8C46" w14:textId="2A060563" w:rsidR="00FE5289" w:rsidRDefault="00FE5289" w:rsidP="00AF2A38">
      <w:pPr>
        <w:rPr>
          <w:rFonts w:asciiTheme="minorHAnsi" w:hAnsiTheme="minorHAnsi" w:cs="Arial"/>
          <w:bCs/>
        </w:rPr>
      </w:pPr>
    </w:p>
    <w:p w14:paraId="449D1DA0" w14:textId="7BA149CE" w:rsidR="00FE5289" w:rsidRDefault="00FE5289" w:rsidP="00AF2A38">
      <w:pPr>
        <w:rPr>
          <w:rFonts w:asciiTheme="minorHAnsi" w:hAnsiTheme="minorHAnsi" w:cs="Arial"/>
          <w:bCs/>
          <w:sz w:val="28"/>
          <w:szCs w:val="28"/>
        </w:rPr>
      </w:pPr>
      <w:r>
        <w:rPr>
          <w:rFonts w:asciiTheme="minorHAnsi" w:hAnsiTheme="minorHAnsi" w:cs="Arial"/>
          <w:bCs/>
          <w:sz w:val="28"/>
          <w:szCs w:val="28"/>
        </w:rPr>
        <w:t>Naciskając przycisk „Oferty”</w:t>
      </w:r>
      <w:r w:rsidR="00790AEB">
        <w:rPr>
          <w:rFonts w:asciiTheme="minorHAnsi" w:hAnsiTheme="minorHAnsi" w:cs="Arial"/>
          <w:bCs/>
          <w:sz w:val="28"/>
          <w:szCs w:val="28"/>
        </w:rPr>
        <w:t>,</w:t>
      </w:r>
      <w:r>
        <w:rPr>
          <w:rFonts w:asciiTheme="minorHAnsi" w:hAnsiTheme="minorHAnsi" w:cs="Arial"/>
          <w:bCs/>
          <w:sz w:val="28"/>
          <w:szCs w:val="28"/>
        </w:rPr>
        <w:t xml:space="preserve"> znajdujący się na górnym pasku strony, użytkownik ma możliwość dodania własnej oferty produktu, wraz ze wszystkimi istotnymi informacjami (Rys. 18). Dodana oferta zostanie wyświetlona na liście dostępnych ofert dla wszystkich (Rys. 19).</w:t>
      </w:r>
    </w:p>
    <w:p w14:paraId="1B487148" w14:textId="5101315E" w:rsidR="00FE5289" w:rsidRPr="00FE5289" w:rsidRDefault="00FE5289" w:rsidP="00FE5289">
      <w:pPr>
        <w:jc w:val="center"/>
        <w:rPr>
          <w:rFonts w:asciiTheme="minorHAnsi" w:hAnsiTheme="minorHAnsi" w:cs="Arial"/>
          <w:bCs/>
          <w:i/>
          <w:iCs/>
        </w:rPr>
      </w:pPr>
      <w:r>
        <w:rPr>
          <w:rFonts w:asciiTheme="minorHAnsi" w:hAnsiTheme="minorHAnsi" w:cs="Arial"/>
          <w:bCs/>
          <w:noProof/>
          <w:sz w:val="28"/>
          <w:szCs w:val="28"/>
        </w:rPr>
        <w:lastRenderedPageBreak/>
        <w:drawing>
          <wp:anchor distT="0" distB="0" distL="114300" distR="114300" simplePos="0" relativeHeight="251675648" behindDoc="0" locked="0" layoutInCell="1" allowOverlap="1" wp14:anchorId="710049CC" wp14:editId="67E34AEF">
            <wp:simplePos x="0" y="0"/>
            <wp:positionH relativeFrom="margin">
              <wp:align>right</wp:align>
            </wp:positionH>
            <wp:positionV relativeFrom="paragraph">
              <wp:posOffset>269117</wp:posOffset>
            </wp:positionV>
            <wp:extent cx="5760000" cy="2786400"/>
            <wp:effectExtent l="0" t="0" r="0" b="0"/>
            <wp:wrapSquare wrapText="bothSides"/>
            <wp:docPr id="1764234397"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4A378" w14:textId="4C5B3ED3" w:rsidR="00FE5289" w:rsidRDefault="00FE5289" w:rsidP="00FE5289">
      <w:pPr>
        <w:jc w:val="center"/>
        <w:rPr>
          <w:rFonts w:asciiTheme="minorHAnsi" w:hAnsiTheme="minorHAnsi" w:cs="Arial"/>
          <w:bCs/>
          <w:i/>
          <w:iCs/>
        </w:rPr>
      </w:pPr>
      <w:r>
        <w:rPr>
          <w:rFonts w:asciiTheme="minorHAnsi" w:hAnsiTheme="minorHAnsi" w:cs="Arial"/>
          <w:bCs/>
          <w:i/>
          <w:iCs/>
        </w:rPr>
        <w:t>Rys. 18 Panel dodania oferty użytkownika</w:t>
      </w:r>
    </w:p>
    <w:p w14:paraId="33954024" w14:textId="77777777" w:rsidR="00FE5289" w:rsidRDefault="00FE5289" w:rsidP="00FE5289">
      <w:pPr>
        <w:jc w:val="center"/>
        <w:rPr>
          <w:rFonts w:asciiTheme="minorHAnsi" w:hAnsiTheme="minorHAnsi" w:cs="Arial"/>
          <w:bCs/>
          <w:i/>
          <w:iCs/>
        </w:rPr>
      </w:pPr>
    </w:p>
    <w:p w14:paraId="519CD0E1" w14:textId="62A202C0" w:rsidR="00FE5289" w:rsidRDefault="00FE5289" w:rsidP="00FE5289">
      <w:pPr>
        <w:jc w:val="center"/>
        <w:rPr>
          <w:rFonts w:asciiTheme="minorHAnsi" w:hAnsiTheme="minorHAnsi" w:cs="Arial"/>
          <w:bCs/>
          <w:i/>
          <w:iCs/>
        </w:rPr>
      </w:pPr>
      <w:r>
        <w:rPr>
          <w:rFonts w:asciiTheme="minorHAnsi" w:hAnsiTheme="minorHAnsi" w:cs="Arial"/>
          <w:bCs/>
          <w:noProof/>
        </w:rPr>
        <w:drawing>
          <wp:anchor distT="0" distB="0" distL="114300" distR="114300" simplePos="0" relativeHeight="251676672" behindDoc="0" locked="0" layoutInCell="1" allowOverlap="1" wp14:anchorId="239D07F1" wp14:editId="7FE4B7AD">
            <wp:simplePos x="0" y="0"/>
            <wp:positionH relativeFrom="margin">
              <wp:align>right</wp:align>
            </wp:positionH>
            <wp:positionV relativeFrom="paragraph">
              <wp:posOffset>478</wp:posOffset>
            </wp:positionV>
            <wp:extent cx="5760000" cy="2790000"/>
            <wp:effectExtent l="0" t="0" r="0" b="0"/>
            <wp:wrapSquare wrapText="bothSides"/>
            <wp:docPr id="212277415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19 Dodana wcześniej przez użytkownika oferta „harnaś puszka”</w:t>
      </w:r>
    </w:p>
    <w:p w14:paraId="62EAE94E" w14:textId="79D33FBF" w:rsidR="00FE5289" w:rsidRDefault="00FE5289" w:rsidP="00FE5289">
      <w:pPr>
        <w:rPr>
          <w:rFonts w:asciiTheme="minorHAnsi" w:hAnsiTheme="minorHAnsi" w:cs="Arial"/>
          <w:bCs/>
        </w:rPr>
      </w:pPr>
    </w:p>
    <w:p w14:paraId="0A98B8DD" w14:textId="0EDF64C9" w:rsidR="00FE5289" w:rsidRDefault="00FE5289" w:rsidP="00FE5289">
      <w:pPr>
        <w:rPr>
          <w:rFonts w:asciiTheme="minorHAnsi" w:hAnsiTheme="minorHAnsi" w:cs="Arial"/>
          <w:bCs/>
        </w:rPr>
      </w:pPr>
    </w:p>
    <w:p w14:paraId="619CF62B" w14:textId="77777777" w:rsidR="00FE5289" w:rsidRDefault="00FE5289" w:rsidP="00FE5289">
      <w:pPr>
        <w:rPr>
          <w:rFonts w:asciiTheme="minorHAnsi" w:hAnsiTheme="minorHAnsi" w:cs="Arial"/>
          <w:bCs/>
        </w:rPr>
      </w:pPr>
    </w:p>
    <w:p w14:paraId="0B7B71B7" w14:textId="77777777" w:rsidR="008A210C" w:rsidRDefault="00FE5289" w:rsidP="00FE5289">
      <w:pPr>
        <w:rPr>
          <w:rFonts w:asciiTheme="minorHAnsi" w:hAnsiTheme="minorHAnsi" w:cs="Arial"/>
          <w:bCs/>
          <w:sz w:val="28"/>
          <w:szCs w:val="28"/>
        </w:rPr>
      </w:pPr>
      <w:r w:rsidRPr="00FE5289">
        <w:rPr>
          <w:rFonts w:asciiTheme="minorHAnsi" w:hAnsiTheme="minorHAnsi" w:cs="Arial"/>
          <w:bCs/>
          <w:sz w:val="28"/>
          <w:szCs w:val="28"/>
        </w:rPr>
        <w:t>Gdy na przestrzeni czasu cena oferty ulegnie zmianie</w:t>
      </w:r>
      <w:r>
        <w:rPr>
          <w:rFonts w:asciiTheme="minorHAnsi" w:hAnsiTheme="minorHAnsi" w:cs="Arial"/>
          <w:bCs/>
          <w:sz w:val="28"/>
          <w:szCs w:val="28"/>
        </w:rPr>
        <w:t xml:space="preserve"> użytkownik ma również możliwość modyfikacji zamieszczonych przez siebie wcześniej ofert </w:t>
      </w:r>
    </w:p>
    <w:p w14:paraId="71175BD8" w14:textId="6A20E844" w:rsidR="00FE5289" w:rsidRDefault="00FE5289" w:rsidP="00FE5289">
      <w:pPr>
        <w:rPr>
          <w:rFonts w:asciiTheme="minorHAnsi" w:hAnsiTheme="minorHAnsi" w:cs="Arial"/>
          <w:bCs/>
          <w:sz w:val="28"/>
          <w:szCs w:val="28"/>
        </w:rPr>
      </w:pPr>
      <w:r>
        <w:rPr>
          <w:rFonts w:asciiTheme="minorHAnsi" w:hAnsiTheme="minorHAnsi" w:cs="Arial"/>
          <w:bCs/>
          <w:sz w:val="28"/>
          <w:szCs w:val="28"/>
        </w:rPr>
        <w:t>(Rys. 20</w:t>
      </w:r>
      <w:r w:rsidR="008A210C">
        <w:rPr>
          <w:rFonts w:asciiTheme="minorHAnsi" w:hAnsiTheme="minorHAnsi" w:cs="Arial"/>
          <w:bCs/>
          <w:sz w:val="28"/>
          <w:szCs w:val="28"/>
        </w:rPr>
        <w:t>, 21</w:t>
      </w:r>
      <w:r>
        <w:rPr>
          <w:rFonts w:asciiTheme="minorHAnsi" w:hAnsiTheme="minorHAnsi" w:cs="Arial"/>
          <w:bCs/>
          <w:sz w:val="28"/>
          <w:szCs w:val="28"/>
        </w:rPr>
        <w:t>).</w:t>
      </w:r>
    </w:p>
    <w:p w14:paraId="01B29BBB" w14:textId="67214448" w:rsidR="00FE5289" w:rsidRDefault="00FE5289" w:rsidP="00FE5289">
      <w:pPr>
        <w:rPr>
          <w:rFonts w:asciiTheme="minorHAnsi" w:hAnsiTheme="minorHAnsi" w:cs="Arial"/>
          <w:bCs/>
          <w:sz w:val="28"/>
          <w:szCs w:val="28"/>
        </w:rPr>
      </w:pPr>
    </w:p>
    <w:p w14:paraId="2F6C1755" w14:textId="2C927B01" w:rsidR="00FE5289" w:rsidRDefault="00FE5289" w:rsidP="00FE5289">
      <w:pPr>
        <w:rPr>
          <w:rFonts w:asciiTheme="minorHAnsi" w:hAnsiTheme="minorHAnsi" w:cs="Arial"/>
          <w:bCs/>
          <w:sz w:val="28"/>
          <w:szCs w:val="28"/>
        </w:rPr>
      </w:pPr>
    </w:p>
    <w:p w14:paraId="71D8CE48" w14:textId="0E831F78" w:rsidR="00FE5289" w:rsidRDefault="00FE5289" w:rsidP="00FE5289">
      <w:pPr>
        <w:rPr>
          <w:rFonts w:asciiTheme="minorHAnsi" w:hAnsiTheme="minorHAnsi" w:cs="Arial"/>
          <w:bCs/>
          <w:sz w:val="28"/>
          <w:szCs w:val="28"/>
        </w:rPr>
      </w:pPr>
    </w:p>
    <w:p w14:paraId="1C08896A" w14:textId="7C13B33C" w:rsidR="00FE5289" w:rsidRDefault="00FE5289" w:rsidP="00FE5289">
      <w:pPr>
        <w:rPr>
          <w:rFonts w:asciiTheme="minorHAnsi" w:hAnsiTheme="minorHAnsi" w:cs="Arial"/>
          <w:bCs/>
          <w:sz w:val="28"/>
          <w:szCs w:val="28"/>
        </w:rPr>
      </w:pPr>
      <w:r>
        <w:rPr>
          <w:rFonts w:asciiTheme="minorHAnsi" w:hAnsiTheme="minorHAnsi" w:cs="Arial"/>
          <w:bCs/>
          <w:noProof/>
          <w:sz w:val="28"/>
          <w:szCs w:val="28"/>
        </w:rPr>
        <w:lastRenderedPageBreak/>
        <w:drawing>
          <wp:anchor distT="0" distB="0" distL="114300" distR="114300" simplePos="0" relativeHeight="251677696" behindDoc="0" locked="0" layoutInCell="1" allowOverlap="1" wp14:anchorId="6E9ED17D" wp14:editId="1ACFEE4C">
            <wp:simplePos x="0" y="0"/>
            <wp:positionH relativeFrom="margin">
              <wp:align>right</wp:align>
            </wp:positionH>
            <wp:positionV relativeFrom="paragraph">
              <wp:posOffset>269405</wp:posOffset>
            </wp:positionV>
            <wp:extent cx="5760000" cy="2786400"/>
            <wp:effectExtent l="0" t="0" r="0" b="0"/>
            <wp:wrapSquare wrapText="bothSides"/>
            <wp:docPr id="204102080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2E99E" w14:textId="63860216" w:rsidR="00FE5289" w:rsidRPr="00FE5289" w:rsidRDefault="00FE5289" w:rsidP="00FE5289">
      <w:pPr>
        <w:jc w:val="center"/>
        <w:rPr>
          <w:rFonts w:asciiTheme="minorHAnsi" w:hAnsiTheme="minorHAnsi" w:cs="Arial"/>
          <w:bCs/>
          <w:i/>
          <w:iCs/>
        </w:rPr>
      </w:pPr>
      <w:r>
        <w:rPr>
          <w:rFonts w:asciiTheme="minorHAnsi" w:hAnsiTheme="minorHAnsi" w:cs="Arial"/>
          <w:bCs/>
          <w:i/>
          <w:iCs/>
        </w:rPr>
        <w:t>Rys. 20 Panel modyfikacji ofert użytkownika</w:t>
      </w:r>
    </w:p>
    <w:p w14:paraId="0D128BC0" w14:textId="5165FB0C" w:rsidR="00FE5289" w:rsidRDefault="00FE5289" w:rsidP="00AF2A38">
      <w:pPr>
        <w:rPr>
          <w:rFonts w:asciiTheme="minorHAnsi" w:hAnsiTheme="minorHAnsi" w:cs="Arial"/>
          <w:bCs/>
          <w:sz w:val="28"/>
          <w:szCs w:val="28"/>
        </w:rPr>
      </w:pPr>
    </w:p>
    <w:p w14:paraId="49A3E23E" w14:textId="6D8D66DF" w:rsidR="00FE5289" w:rsidRDefault="00FE5289" w:rsidP="00AF2A38">
      <w:pPr>
        <w:rPr>
          <w:rFonts w:asciiTheme="minorHAnsi" w:hAnsiTheme="minorHAnsi" w:cs="Arial"/>
          <w:bCs/>
          <w:sz w:val="28"/>
          <w:szCs w:val="28"/>
        </w:rPr>
      </w:pPr>
    </w:p>
    <w:p w14:paraId="1C2DB146" w14:textId="4F1128CD" w:rsidR="00FE5289" w:rsidRDefault="00FE5289" w:rsidP="00AF2A38">
      <w:pPr>
        <w:rPr>
          <w:rFonts w:asciiTheme="minorHAnsi" w:hAnsiTheme="minorHAnsi" w:cs="Arial"/>
          <w:bCs/>
          <w:sz w:val="28"/>
          <w:szCs w:val="28"/>
        </w:rPr>
      </w:pPr>
    </w:p>
    <w:p w14:paraId="695237BB" w14:textId="68239644" w:rsidR="008A210C" w:rsidRDefault="008A210C" w:rsidP="008A210C">
      <w:pPr>
        <w:jc w:val="center"/>
        <w:rPr>
          <w:rFonts w:asciiTheme="minorHAnsi" w:hAnsiTheme="minorHAnsi" w:cs="Arial"/>
          <w:bCs/>
          <w:sz w:val="28"/>
          <w:szCs w:val="28"/>
        </w:rPr>
      </w:pPr>
      <w:r>
        <w:rPr>
          <w:rFonts w:asciiTheme="minorHAnsi" w:hAnsiTheme="minorHAnsi" w:cs="Arial"/>
          <w:bCs/>
          <w:noProof/>
          <w:sz w:val="28"/>
          <w:szCs w:val="28"/>
        </w:rPr>
        <w:drawing>
          <wp:anchor distT="0" distB="0" distL="114300" distR="114300" simplePos="0" relativeHeight="251678720" behindDoc="0" locked="0" layoutInCell="1" allowOverlap="1" wp14:anchorId="54F9C04C" wp14:editId="2F69C7C7">
            <wp:simplePos x="0" y="0"/>
            <wp:positionH relativeFrom="margin">
              <wp:align>right</wp:align>
            </wp:positionH>
            <wp:positionV relativeFrom="paragraph">
              <wp:posOffset>33</wp:posOffset>
            </wp:positionV>
            <wp:extent cx="5760000" cy="2804400"/>
            <wp:effectExtent l="0" t="0" r="0" b="0"/>
            <wp:wrapSquare wrapText="bothSides"/>
            <wp:docPr id="211375379" name="Obraz 2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379" name="Obraz 25" descr="Obraz zawierający tekst, zrzut ekranu, oprogramowani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80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21 Zaktualizowana cena oferty „harnaś puszka” przez użytkownika</w:t>
      </w:r>
    </w:p>
    <w:p w14:paraId="7D478A69" w14:textId="6CAFA29A" w:rsidR="008A210C" w:rsidRDefault="008A210C" w:rsidP="00AF2A38">
      <w:pPr>
        <w:rPr>
          <w:rFonts w:asciiTheme="minorHAnsi" w:hAnsiTheme="minorHAnsi" w:cs="Arial"/>
          <w:bCs/>
          <w:sz w:val="28"/>
          <w:szCs w:val="28"/>
        </w:rPr>
      </w:pPr>
    </w:p>
    <w:p w14:paraId="59B9CDF2" w14:textId="0CEAD685" w:rsidR="008A210C" w:rsidRDefault="008A210C" w:rsidP="00AF2A38">
      <w:pPr>
        <w:rPr>
          <w:rFonts w:asciiTheme="minorHAnsi" w:hAnsiTheme="minorHAnsi" w:cs="Arial"/>
          <w:bCs/>
          <w:sz w:val="28"/>
          <w:szCs w:val="28"/>
        </w:rPr>
      </w:pPr>
    </w:p>
    <w:p w14:paraId="655099AB" w14:textId="75995B92" w:rsidR="008A210C" w:rsidRDefault="008A210C" w:rsidP="00AF2A38">
      <w:pPr>
        <w:rPr>
          <w:rFonts w:asciiTheme="minorHAnsi" w:hAnsiTheme="minorHAnsi" w:cs="Arial"/>
          <w:bCs/>
          <w:sz w:val="28"/>
          <w:szCs w:val="28"/>
        </w:rPr>
      </w:pPr>
      <w:r>
        <w:rPr>
          <w:rFonts w:asciiTheme="minorHAnsi" w:hAnsiTheme="minorHAnsi" w:cs="Arial"/>
          <w:bCs/>
          <w:sz w:val="28"/>
          <w:szCs w:val="28"/>
        </w:rPr>
        <w:t>Użytkownik może również dodawać oferty do zakładki „ulubione”</w:t>
      </w:r>
      <w:r w:rsidR="00790AEB">
        <w:rPr>
          <w:rFonts w:asciiTheme="minorHAnsi" w:hAnsiTheme="minorHAnsi" w:cs="Arial"/>
          <w:bCs/>
          <w:sz w:val="28"/>
          <w:szCs w:val="28"/>
        </w:rPr>
        <w:t>,</w:t>
      </w:r>
      <w:r>
        <w:rPr>
          <w:rFonts w:asciiTheme="minorHAnsi" w:hAnsiTheme="minorHAnsi" w:cs="Arial"/>
          <w:bCs/>
          <w:sz w:val="28"/>
          <w:szCs w:val="28"/>
        </w:rPr>
        <w:t xml:space="preserve"> w celu szybszego dostępu do nich bez konieczności filtrowania wszystkich ofert. Może tego dokonać poprzez naciśnięcie białej ikony serca po prawej stronie panelu oferty. Gdy ikona serca jest koloru czerwonego oznacza to, że oferta jest już dodana do ulubionych przez użytkownika. By przejrzeć wszystkie swoje ulubione oferty należy nacisnąć ikonę serca znajdującą się na górnym pasku aplikacji na lewo od wyboru powiatu (Rys. 22).</w:t>
      </w:r>
    </w:p>
    <w:p w14:paraId="7C6D040C" w14:textId="4FA52D06" w:rsidR="008A210C" w:rsidRDefault="008A210C" w:rsidP="00AF2A38">
      <w:pPr>
        <w:rPr>
          <w:rFonts w:asciiTheme="minorHAnsi" w:hAnsiTheme="minorHAnsi" w:cs="Arial"/>
          <w:bCs/>
          <w:sz w:val="28"/>
          <w:szCs w:val="28"/>
        </w:rPr>
      </w:pPr>
    </w:p>
    <w:p w14:paraId="4D47EF9C" w14:textId="0EBD2383" w:rsidR="008A210C" w:rsidRPr="008A210C" w:rsidRDefault="008A210C" w:rsidP="008A210C">
      <w:pPr>
        <w:jc w:val="center"/>
        <w:rPr>
          <w:rFonts w:asciiTheme="minorHAnsi" w:hAnsiTheme="minorHAnsi" w:cs="Arial"/>
          <w:bCs/>
          <w:i/>
          <w:iCs/>
        </w:rPr>
      </w:pPr>
      <w:r>
        <w:rPr>
          <w:rFonts w:asciiTheme="minorHAnsi" w:hAnsiTheme="minorHAnsi" w:cs="Arial"/>
          <w:bCs/>
          <w:noProof/>
          <w:sz w:val="28"/>
          <w:szCs w:val="28"/>
        </w:rPr>
        <w:drawing>
          <wp:anchor distT="0" distB="0" distL="114300" distR="114300" simplePos="0" relativeHeight="251679744" behindDoc="0" locked="0" layoutInCell="1" allowOverlap="1" wp14:anchorId="78E4C8D8" wp14:editId="09081463">
            <wp:simplePos x="0" y="0"/>
            <wp:positionH relativeFrom="margin">
              <wp:align>right</wp:align>
            </wp:positionH>
            <wp:positionV relativeFrom="paragraph">
              <wp:posOffset>185577</wp:posOffset>
            </wp:positionV>
            <wp:extent cx="5760000" cy="2790000"/>
            <wp:effectExtent l="0" t="0" r="0" b="0"/>
            <wp:wrapSquare wrapText="bothSides"/>
            <wp:docPr id="72501657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10C">
        <w:rPr>
          <w:rFonts w:asciiTheme="minorHAnsi" w:hAnsiTheme="minorHAnsi" w:cs="Arial"/>
          <w:bCs/>
          <w:i/>
          <w:iCs/>
        </w:rPr>
        <w:t>Rys. 22 Sekcja „ulubione” użytkownika</w:t>
      </w:r>
    </w:p>
    <w:p w14:paraId="6898E6A3" w14:textId="77777777" w:rsidR="008A210C" w:rsidRDefault="008A210C" w:rsidP="008A210C">
      <w:pPr>
        <w:jc w:val="center"/>
        <w:rPr>
          <w:rFonts w:asciiTheme="minorHAnsi" w:hAnsiTheme="minorHAnsi" w:cs="Arial"/>
          <w:bCs/>
          <w:i/>
          <w:iCs/>
          <w:sz w:val="28"/>
          <w:szCs w:val="28"/>
        </w:rPr>
      </w:pPr>
    </w:p>
    <w:p w14:paraId="1F14C832" w14:textId="77777777" w:rsidR="008A210C" w:rsidRDefault="008A210C" w:rsidP="008A210C">
      <w:pPr>
        <w:jc w:val="center"/>
        <w:rPr>
          <w:rFonts w:asciiTheme="minorHAnsi" w:hAnsiTheme="minorHAnsi" w:cs="Arial"/>
          <w:bCs/>
          <w:i/>
          <w:iCs/>
          <w:sz w:val="28"/>
          <w:szCs w:val="28"/>
        </w:rPr>
      </w:pPr>
    </w:p>
    <w:p w14:paraId="4243F8AD" w14:textId="192A1838" w:rsidR="008A210C" w:rsidRDefault="008A210C" w:rsidP="008A210C">
      <w:pPr>
        <w:pStyle w:val="Akapitzlist"/>
        <w:numPr>
          <w:ilvl w:val="1"/>
          <w:numId w:val="11"/>
        </w:numPr>
        <w:rPr>
          <w:rFonts w:asciiTheme="minorHAnsi" w:hAnsiTheme="minorHAnsi" w:cs="Arial"/>
          <w:bCs/>
          <w:sz w:val="40"/>
          <w:szCs w:val="40"/>
        </w:rPr>
      </w:pPr>
      <w:r>
        <w:rPr>
          <w:rFonts w:asciiTheme="minorHAnsi" w:hAnsiTheme="minorHAnsi" w:cs="Arial"/>
          <w:bCs/>
          <w:sz w:val="40"/>
          <w:szCs w:val="40"/>
        </w:rPr>
        <w:t>Administrator serwisu</w:t>
      </w:r>
    </w:p>
    <w:p w14:paraId="4A649005" w14:textId="77777777" w:rsidR="008A210C" w:rsidRDefault="008A210C" w:rsidP="008A210C">
      <w:pPr>
        <w:rPr>
          <w:rFonts w:asciiTheme="minorHAnsi" w:hAnsiTheme="minorHAnsi" w:cs="Arial"/>
          <w:bCs/>
          <w:sz w:val="40"/>
          <w:szCs w:val="40"/>
        </w:rPr>
      </w:pPr>
    </w:p>
    <w:p w14:paraId="42B4D8BD" w14:textId="320FD87A" w:rsidR="008A210C" w:rsidRDefault="008A210C" w:rsidP="008A210C">
      <w:pPr>
        <w:rPr>
          <w:rFonts w:asciiTheme="minorHAnsi" w:hAnsiTheme="minorHAnsi" w:cs="Arial"/>
          <w:bCs/>
          <w:sz w:val="28"/>
          <w:szCs w:val="28"/>
        </w:rPr>
      </w:pPr>
      <w:r>
        <w:rPr>
          <w:rFonts w:asciiTheme="minorHAnsi" w:hAnsiTheme="minorHAnsi" w:cs="Arial"/>
          <w:bCs/>
          <w:sz w:val="28"/>
          <w:szCs w:val="28"/>
        </w:rPr>
        <w:t xml:space="preserve">Gdy użytkownik korzystający ze strony ma rolę administratora w prawym dolnym rogu ukazuje się przycisk pozwalający przejść do panelu administratora </w:t>
      </w:r>
    </w:p>
    <w:p w14:paraId="3BBEBAEE" w14:textId="1D9378F6" w:rsidR="008A210C" w:rsidRDefault="008A210C" w:rsidP="008A210C">
      <w:pPr>
        <w:rPr>
          <w:rFonts w:asciiTheme="minorHAnsi" w:hAnsiTheme="minorHAnsi" w:cs="Arial"/>
          <w:bCs/>
          <w:sz w:val="28"/>
          <w:szCs w:val="28"/>
        </w:rPr>
      </w:pPr>
      <w:r>
        <w:rPr>
          <w:rFonts w:asciiTheme="minorHAnsi" w:hAnsiTheme="minorHAnsi" w:cs="Arial"/>
          <w:bCs/>
          <w:sz w:val="28"/>
          <w:szCs w:val="28"/>
        </w:rPr>
        <w:t>(Rys. 23).</w:t>
      </w:r>
    </w:p>
    <w:p w14:paraId="37E3AAD4" w14:textId="1FBD0DC6" w:rsidR="008A210C" w:rsidRPr="008A210C" w:rsidRDefault="008A210C" w:rsidP="008A210C">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0768" behindDoc="0" locked="0" layoutInCell="1" allowOverlap="1" wp14:anchorId="705EC1D0" wp14:editId="32C6273E">
            <wp:simplePos x="0" y="0"/>
            <wp:positionH relativeFrom="margin">
              <wp:align>right</wp:align>
            </wp:positionH>
            <wp:positionV relativeFrom="paragraph">
              <wp:posOffset>364184</wp:posOffset>
            </wp:positionV>
            <wp:extent cx="5760000" cy="2779200"/>
            <wp:effectExtent l="0" t="0" r="0" b="2540"/>
            <wp:wrapSquare wrapText="bothSides"/>
            <wp:docPr id="1858206153"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277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F326A" w14:textId="79D6B54F" w:rsidR="008A210C" w:rsidRDefault="008A210C" w:rsidP="008A210C">
      <w:pPr>
        <w:jc w:val="center"/>
        <w:rPr>
          <w:rFonts w:asciiTheme="minorHAnsi" w:hAnsiTheme="minorHAnsi" w:cs="Arial"/>
          <w:bCs/>
          <w:i/>
          <w:iCs/>
        </w:rPr>
      </w:pPr>
      <w:r>
        <w:rPr>
          <w:rFonts w:asciiTheme="minorHAnsi" w:hAnsiTheme="minorHAnsi" w:cs="Arial"/>
          <w:bCs/>
          <w:i/>
          <w:iCs/>
        </w:rPr>
        <w:t>Rys. 23 Przycisk przenoszący do panelu administratora w prawym dolnym rogu strony</w:t>
      </w:r>
    </w:p>
    <w:p w14:paraId="58BBA6DB" w14:textId="77777777" w:rsidR="008A210C" w:rsidRDefault="008A210C" w:rsidP="008A210C">
      <w:pPr>
        <w:jc w:val="center"/>
        <w:rPr>
          <w:rFonts w:asciiTheme="minorHAnsi" w:hAnsiTheme="minorHAnsi" w:cs="Arial"/>
          <w:bCs/>
          <w:i/>
          <w:iCs/>
        </w:rPr>
      </w:pPr>
    </w:p>
    <w:p w14:paraId="5459C8CC" w14:textId="77777777" w:rsidR="008A210C" w:rsidRDefault="008A210C" w:rsidP="008A210C">
      <w:pPr>
        <w:jc w:val="center"/>
        <w:rPr>
          <w:rFonts w:asciiTheme="minorHAnsi" w:hAnsiTheme="minorHAnsi" w:cs="Arial"/>
          <w:bCs/>
          <w:i/>
          <w:iCs/>
        </w:rPr>
      </w:pPr>
    </w:p>
    <w:p w14:paraId="2AC217A0" w14:textId="226A4BFE" w:rsidR="008A210C" w:rsidRDefault="005D754E" w:rsidP="008A210C">
      <w:pPr>
        <w:rPr>
          <w:rFonts w:asciiTheme="minorHAnsi" w:hAnsiTheme="minorHAnsi" w:cs="Arial"/>
          <w:bCs/>
          <w:sz w:val="28"/>
          <w:szCs w:val="28"/>
        </w:rPr>
      </w:pPr>
      <w:r>
        <w:rPr>
          <w:rFonts w:asciiTheme="minorHAnsi" w:hAnsiTheme="minorHAnsi" w:cs="Arial"/>
          <w:bCs/>
          <w:sz w:val="28"/>
          <w:szCs w:val="28"/>
        </w:rPr>
        <w:lastRenderedPageBreak/>
        <w:t>Z poziomu strony głównej administrator ma możliwość moderacji komentarzy oraz ofert użytkowników (Rys. 24, 25).</w:t>
      </w:r>
    </w:p>
    <w:p w14:paraId="58B815BE" w14:textId="7DA3574B" w:rsidR="005D754E" w:rsidRDefault="005D754E" w:rsidP="008A210C">
      <w:pPr>
        <w:rPr>
          <w:rFonts w:asciiTheme="minorHAnsi" w:hAnsiTheme="minorHAnsi" w:cs="Arial"/>
          <w:bCs/>
          <w:sz w:val="28"/>
          <w:szCs w:val="28"/>
        </w:rPr>
      </w:pPr>
      <w:r>
        <w:rPr>
          <w:rFonts w:asciiTheme="minorHAnsi" w:hAnsiTheme="minorHAnsi" w:cs="Arial"/>
          <w:bCs/>
          <w:noProof/>
          <w:sz w:val="28"/>
          <w:szCs w:val="28"/>
        </w:rPr>
        <w:drawing>
          <wp:anchor distT="0" distB="0" distL="114300" distR="114300" simplePos="0" relativeHeight="251681792" behindDoc="0" locked="0" layoutInCell="1" allowOverlap="1" wp14:anchorId="35C1E6B9" wp14:editId="7E58CEB4">
            <wp:simplePos x="0" y="0"/>
            <wp:positionH relativeFrom="margin">
              <wp:align>right</wp:align>
            </wp:positionH>
            <wp:positionV relativeFrom="paragraph">
              <wp:posOffset>244475</wp:posOffset>
            </wp:positionV>
            <wp:extent cx="5759450" cy="2786380"/>
            <wp:effectExtent l="0" t="0" r="0" b="0"/>
            <wp:wrapSquare wrapText="bothSides"/>
            <wp:docPr id="202469395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278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ED06B" w14:textId="7657D24D" w:rsidR="005D754E" w:rsidRPr="005D754E" w:rsidRDefault="005D754E" w:rsidP="005D754E">
      <w:pPr>
        <w:jc w:val="center"/>
        <w:rPr>
          <w:rFonts w:asciiTheme="minorHAnsi" w:hAnsiTheme="minorHAnsi" w:cs="Arial"/>
          <w:bCs/>
          <w:i/>
          <w:iCs/>
        </w:rPr>
      </w:pPr>
      <w:r>
        <w:rPr>
          <w:rFonts w:asciiTheme="minorHAnsi" w:hAnsiTheme="minorHAnsi" w:cs="Arial"/>
          <w:bCs/>
          <w:i/>
          <w:iCs/>
        </w:rPr>
        <w:t>Rys. 24 Ukrycie komentarza bądź wyłączenie możliwości komentowania użytkownika przez administratora</w:t>
      </w:r>
    </w:p>
    <w:p w14:paraId="2816D0C3" w14:textId="39DE54F1" w:rsidR="005D754E" w:rsidRDefault="005D754E" w:rsidP="008A210C">
      <w:pPr>
        <w:rPr>
          <w:rFonts w:asciiTheme="minorHAnsi" w:hAnsiTheme="minorHAnsi" w:cs="Arial"/>
          <w:bCs/>
          <w:sz w:val="28"/>
          <w:szCs w:val="28"/>
        </w:rPr>
      </w:pPr>
    </w:p>
    <w:p w14:paraId="352DF194" w14:textId="7F03DCB6" w:rsidR="005D754E" w:rsidRDefault="005D754E" w:rsidP="008A210C">
      <w:pPr>
        <w:rPr>
          <w:rFonts w:asciiTheme="minorHAnsi" w:hAnsiTheme="minorHAnsi" w:cs="Arial"/>
          <w:bCs/>
          <w:sz w:val="28"/>
          <w:szCs w:val="28"/>
        </w:rPr>
      </w:pPr>
    </w:p>
    <w:p w14:paraId="25768984" w14:textId="52371E03" w:rsidR="005D754E" w:rsidRDefault="005D754E" w:rsidP="008A210C">
      <w:pPr>
        <w:rPr>
          <w:rFonts w:asciiTheme="minorHAnsi" w:hAnsiTheme="minorHAnsi" w:cs="Arial"/>
          <w:bCs/>
          <w:sz w:val="28"/>
          <w:szCs w:val="28"/>
        </w:rPr>
      </w:pPr>
      <w:r>
        <w:rPr>
          <w:rFonts w:asciiTheme="minorHAnsi" w:hAnsiTheme="minorHAnsi" w:cs="Arial"/>
          <w:bCs/>
          <w:i/>
          <w:iCs/>
          <w:noProof/>
        </w:rPr>
        <w:drawing>
          <wp:anchor distT="0" distB="0" distL="114300" distR="114300" simplePos="0" relativeHeight="251682816" behindDoc="0" locked="0" layoutInCell="1" allowOverlap="1" wp14:anchorId="5F9B81BB" wp14:editId="27874883">
            <wp:simplePos x="0" y="0"/>
            <wp:positionH relativeFrom="margin">
              <wp:align>right</wp:align>
            </wp:positionH>
            <wp:positionV relativeFrom="paragraph">
              <wp:posOffset>433260</wp:posOffset>
            </wp:positionV>
            <wp:extent cx="5760000" cy="2797200"/>
            <wp:effectExtent l="0" t="0" r="0" b="3175"/>
            <wp:wrapSquare wrapText="bothSides"/>
            <wp:docPr id="608468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7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EE4C3" w14:textId="4C5D1E8B" w:rsidR="005D754E" w:rsidRPr="005D754E" w:rsidRDefault="005D754E" w:rsidP="005D754E">
      <w:pPr>
        <w:jc w:val="center"/>
        <w:rPr>
          <w:rFonts w:asciiTheme="minorHAnsi" w:hAnsiTheme="minorHAnsi" w:cs="Arial"/>
          <w:bCs/>
          <w:i/>
          <w:iCs/>
        </w:rPr>
      </w:pPr>
    </w:p>
    <w:p w14:paraId="6A4C7CA2" w14:textId="3411F273" w:rsidR="008A210C" w:rsidRDefault="005D754E" w:rsidP="005D754E">
      <w:pPr>
        <w:jc w:val="center"/>
        <w:rPr>
          <w:rFonts w:asciiTheme="minorHAnsi" w:hAnsiTheme="minorHAnsi" w:cs="Arial"/>
          <w:bCs/>
          <w:i/>
          <w:iCs/>
        </w:rPr>
      </w:pPr>
      <w:r>
        <w:rPr>
          <w:rFonts w:asciiTheme="minorHAnsi" w:hAnsiTheme="minorHAnsi" w:cs="Arial"/>
          <w:bCs/>
          <w:i/>
          <w:iCs/>
        </w:rPr>
        <w:t>Rys. 25 Dodatkowy przycisk banowania oferty przez administratora w panelu modyfikacji oferty</w:t>
      </w:r>
    </w:p>
    <w:p w14:paraId="1C9D9A50" w14:textId="77777777" w:rsidR="005D754E" w:rsidRDefault="005D754E" w:rsidP="005D754E">
      <w:pPr>
        <w:jc w:val="center"/>
        <w:rPr>
          <w:rFonts w:asciiTheme="minorHAnsi" w:hAnsiTheme="minorHAnsi" w:cs="Arial"/>
          <w:bCs/>
          <w:i/>
          <w:iCs/>
        </w:rPr>
      </w:pPr>
    </w:p>
    <w:p w14:paraId="58C875DA" w14:textId="77777777" w:rsidR="005D754E" w:rsidRDefault="005D754E" w:rsidP="005D754E">
      <w:pPr>
        <w:jc w:val="center"/>
        <w:rPr>
          <w:rFonts w:asciiTheme="minorHAnsi" w:hAnsiTheme="minorHAnsi" w:cs="Arial"/>
          <w:bCs/>
          <w:i/>
          <w:iCs/>
        </w:rPr>
      </w:pPr>
    </w:p>
    <w:p w14:paraId="3BD250AA" w14:textId="77777777" w:rsidR="005D754E" w:rsidRDefault="005D754E" w:rsidP="005D754E">
      <w:pPr>
        <w:jc w:val="center"/>
        <w:rPr>
          <w:rFonts w:asciiTheme="minorHAnsi" w:hAnsiTheme="minorHAnsi" w:cs="Arial"/>
          <w:bCs/>
          <w:i/>
          <w:iCs/>
        </w:rPr>
      </w:pPr>
    </w:p>
    <w:p w14:paraId="16396EC1" w14:textId="77777777" w:rsidR="005D754E" w:rsidRDefault="005D754E" w:rsidP="005D754E">
      <w:pPr>
        <w:jc w:val="center"/>
        <w:rPr>
          <w:rFonts w:asciiTheme="minorHAnsi" w:hAnsiTheme="minorHAnsi" w:cs="Arial"/>
          <w:bCs/>
          <w:i/>
          <w:iCs/>
        </w:rPr>
      </w:pPr>
    </w:p>
    <w:p w14:paraId="1684E15A" w14:textId="77777777" w:rsidR="005D754E" w:rsidRDefault="005D754E" w:rsidP="005D754E">
      <w:pPr>
        <w:jc w:val="center"/>
        <w:rPr>
          <w:rFonts w:asciiTheme="minorHAnsi" w:hAnsiTheme="minorHAnsi" w:cs="Arial"/>
          <w:bCs/>
          <w:i/>
          <w:iCs/>
        </w:rPr>
      </w:pPr>
    </w:p>
    <w:p w14:paraId="7FEEAE38" w14:textId="37AFE265" w:rsidR="005D754E" w:rsidRDefault="005D754E" w:rsidP="005D754E">
      <w:pPr>
        <w:rPr>
          <w:rFonts w:asciiTheme="minorHAnsi" w:hAnsiTheme="minorHAnsi" w:cs="Arial"/>
          <w:bCs/>
          <w:sz w:val="28"/>
          <w:szCs w:val="28"/>
        </w:rPr>
      </w:pPr>
      <w:r>
        <w:rPr>
          <w:rFonts w:asciiTheme="minorHAnsi" w:hAnsiTheme="minorHAnsi" w:cs="Arial"/>
          <w:bCs/>
          <w:sz w:val="28"/>
          <w:szCs w:val="28"/>
        </w:rPr>
        <w:lastRenderedPageBreak/>
        <w:t>Panel administratora oferuje możliwość moderacji kategorii, produktów, punktów sprzedaży i użytkowników poprzez ich dodawanie, usuwanie bądź aktualizowanie.</w:t>
      </w:r>
    </w:p>
    <w:p w14:paraId="4C755347" w14:textId="77777777" w:rsidR="005D754E" w:rsidRDefault="005D754E" w:rsidP="005D754E">
      <w:pPr>
        <w:rPr>
          <w:rFonts w:asciiTheme="minorHAnsi" w:hAnsiTheme="minorHAnsi" w:cs="Arial"/>
          <w:bCs/>
          <w:sz w:val="28"/>
          <w:szCs w:val="28"/>
        </w:rPr>
      </w:pPr>
    </w:p>
    <w:p w14:paraId="5F20ED46" w14:textId="77777777" w:rsidR="005D754E" w:rsidRDefault="005D754E" w:rsidP="005D754E">
      <w:pPr>
        <w:rPr>
          <w:rFonts w:asciiTheme="minorHAnsi" w:hAnsiTheme="minorHAnsi" w:cs="Arial"/>
          <w:bCs/>
          <w:sz w:val="28"/>
          <w:szCs w:val="28"/>
        </w:rPr>
      </w:pPr>
    </w:p>
    <w:p w14:paraId="019278AF" w14:textId="7E58A09A" w:rsidR="005D754E" w:rsidRDefault="005D754E" w:rsidP="005D754E">
      <w:pPr>
        <w:rPr>
          <w:rFonts w:asciiTheme="minorHAnsi" w:hAnsiTheme="minorHAnsi" w:cs="Arial"/>
          <w:bCs/>
          <w:sz w:val="40"/>
          <w:szCs w:val="40"/>
        </w:rPr>
      </w:pPr>
      <w:r w:rsidRPr="005D754E">
        <w:rPr>
          <w:rFonts w:asciiTheme="minorHAnsi" w:hAnsiTheme="minorHAnsi" w:cs="Arial"/>
          <w:bCs/>
          <w:sz w:val="40"/>
          <w:szCs w:val="40"/>
        </w:rPr>
        <w:t xml:space="preserve">Panel administratora dla kategorii: </w:t>
      </w:r>
    </w:p>
    <w:p w14:paraId="5DEF6682" w14:textId="77777777" w:rsidR="005D754E" w:rsidRDefault="005D754E" w:rsidP="005D754E">
      <w:pPr>
        <w:rPr>
          <w:rFonts w:asciiTheme="minorHAnsi" w:hAnsiTheme="minorHAnsi" w:cs="Arial"/>
          <w:bCs/>
          <w:sz w:val="40"/>
          <w:szCs w:val="40"/>
        </w:rPr>
      </w:pPr>
    </w:p>
    <w:p w14:paraId="3CFB50FB" w14:textId="4AC0D6A4" w:rsidR="005D754E" w:rsidRDefault="005D754E" w:rsidP="005D754E">
      <w:pPr>
        <w:rPr>
          <w:rFonts w:asciiTheme="minorHAnsi" w:hAnsiTheme="minorHAnsi" w:cs="Arial"/>
          <w:bCs/>
          <w:sz w:val="40"/>
          <w:szCs w:val="40"/>
        </w:rPr>
      </w:pPr>
      <w:r>
        <w:rPr>
          <w:rFonts w:asciiTheme="minorHAnsi" w:hAnsiTheme="minorHAnsi" w:cs="Arial"/>
          <w:bCs/>
          <w:noProof/>
          <w:sz w:val="40"/>
          <w:szCs w:val="40"/>
        </w:rPr>
        <w:drawing>
          <wp:inline distT="0" distB="0" distL="0" distR="0" wp14:anchorId="0FB33F46" wp14:editId="6D50AB19">
            <wp:extent cx="5759450" cy="2796540"/>
            <wp:effectExtent l="0" t="0" r="0" b="3810"/>
            <wp:docPr id="96287053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2796540"/>
                    </a:xfrm>
                    <a:prstGeom prst="rect">
                      <a:avLst/>
                    </a:prstGeom>
                    <a:noFill/>
                    <a:ln>
                      <a:noFill/>
                    </a:ln>
                  </pic:spPr>
                </pic:pic>
              </a:graphicData>
            </a:graphic>
          </wp:inline>
        </w:drawing>
      </w:r>
    </w:p>
    <w:p w14:paraId="1352C088" w14:textId="6FEFB46F" w:rsidR="005D754E" w:rsidRDefault="005D754E" w:rsidP="005D754E">
      <w:pPr>
        <w:jc w:val="center"/>
        <w:rPr>
          <w:rFonts w:asciiTheme="minorHAnsi" w:hAnsiTheme="minorHAnsi" w:cs="Arial"/>
          <w:bCs/>
          <w:i/>
          <w:iCs/>
        </w:rPr>
      </w:pPr>
      <w:r>
        <w:rPr>
          <w:rFonts w:asciiTheme="minorHAnsi" w:hAnsiTheme="minorHAnsi" w:cs="Arial"/>
          <w:bCs/>
          <w:i/>
          <w:iCs/>
        </w:rPr>
        <w:t>Rys. 26 Dodawanie kategorii „Nowa kategoria”</w:t>
      </w:r>
    </w:p>
    <w:p w14:paraId="11E03B56" w14:textId="79FBC4CC" w:rsidR="005D754E" w:rsidRDefault="005D754E" w:rsidP="005D754E">
      <w:pPr>
        <w:rPr>
          <w:rFonts w:asciiTheme="minorHAnsi" w:hAnsiTheme="minorHAnsi" w:cs="Arial"/>
          <w:bCs/>
          <w:i/>
          <w:iCs/>
        </w:rPr>
      </w:pPr>
    </w:p>
    <w:p w14:paraId="591BB81A" w14:textId="55A3A404" w:rsidR="005D754E" w:rsidRDefault="005D754E" w:rsidP="005D754E">
      <w:pPr>
        <w:rPr>
          <w:rFonts w:asciiTheme="minorHAnsi" w:hAnsiTheme="minorHAnsi" w:cs="Arial"/>
          <w:bCs/>
          <w:i/>
          <w:iCs/>
        </w:rPr>
      </w:pPr>
      <w:r>
        <w:rPr>
          <w:rFonts w:asciiTheme="minorHAnsi" w:hAnsiTheme="minorHAnsi" w:cs="Arial"/>
          <w:bCs/>
          <w:i/>
          <w:iCs/>
          <w:noProof/>
        </w:rPr>
        <w:drawing>
          <wp:anchor distT="0" distB="0" distL="114300" distR="114300" simplePos="0" relativeHeight="251683840" behindDoc="0" locked="0" layoutInCell="1" allowOverlap="1" wp14:anchorId="4EE30B2E" wp14:editId="01D80067">
            <wp:simplePos x="0" y="0"/>
            <wp:positionH relativeFrom="margin">
              <wp:align>right</wp:align>
            </wp:positionH>
            <wp:positionV relativeFrom="paragraph">
              <wp:posOffset>297303</wp:posOffset>
            </wp:positionV>
            <wp:extent cx="5759450" cy="2789555"/>
            <wp:effectExtent l="0" t="0" r="0" b="0"/>
            <wp:wrapSquare wrapText="bothSides"/>
            <wp:docPr id="36751894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B4867" w14:textId="6E70A246" w:rsidR="005D754E" w:rsidRDefault="005D754E" w:rsidP="005D754E">
      <w:pPr>
        <w:jc w:val="center"/>
        <w:rPr>
          <w:rFonts w:asciiTheme="minorHAnsi" w:hAnsiTheme="minorHAnsi" w:cs="Arial"/>
          <w:bCs/>
          <w:i/>
          <w:iCs/>
        </w:rPr>
      </w:pPr>
      <w:r>
        <w:rPr>
          <w:rFonts w:asciiTheme="minorHAnsi" w:hAnsiTheme="minorHAnsi" w:cs="Arial"/>
          <w:bCs/>
          <w:i/>
          <w:iCs/>
        </w:rPr>
        <w:t>Rys. 27 Kategoria została utworzona</w:t>
      </w:r>
    </w:p>
    <w:p w14:paraId="46FC8003" w14:textId="77777777" w:rsidR="005D754E" w:rsidRDefault="005D754E" w:rsidP="005D754E">
      <w:pPr>
        <w:rPr>
          <w:rFonts w:asciiTheme="minorHAnsi" w:hAnsiTheme="minorHAnsi" w:cs="Arial"/>
          <w:bCs/>
          <w:i/>
          <w:iCs/>
        </w:rPr>
      </w:pPr>
    </w:p>
    <w:p w14:paraId="5ADEC4B4" w14:textId="77777777" w:rsidR="005D754E" w:rsidRDefault="005D754E" w:rsidP="005D754E">
      <w:pPr>
        <w:rPr>
          <w:rFonts w:asciiTheme="minorHAnsi" w:hAnsiTheme="minorHAnsi" w:cs="Arial"/>
          <w:bCs/>
          <w:i/>
          <w:iCs/>
        </w:rPr>
      </w:pPr>
    </w:p>
    <w:p w14:paraId="12DF7E52" w14:textId="77777777" w:rsidR="005D754E" w:rsidRDefault="005D754E" w:rsidP="005D754E">
      <w:pPr>
        <w:rPr>
          <w:rFonts w:asciiTheme="minorHAnsi" w:hAnsiTheme="minorHAnsi" w:cs="Arial"/>
          <w:bCs/>
          <w:i/>
          <w:iCs/>
        </w:rPr>
      </w:pPr>
    </w:p>
    <w:p w14:paraId="66C87ADE" w14:textId="77777777" w:rsidR="005D754E" w:rsidRDefault="005D754E" w:rsidP="005D754E">
      <w:pPr>
        <w:jc w:val="center"/>
        <w:rPr>
          <w:rFonts w:asciiTheme="minorHAnsi" w:hAnsiTheme="minorHAnsi" w:cs="Arial"/>
          <w:bCs/>
          <w:i/>
          <w:iCs/>
        </w:rPr>
      </w:pPr>
    </w:p>
    <w:p w14:paraId="7BC160B5" w14:textId="77777777" w:rsidR="005D754E" w:rsidRDefault="005D754E" w:rsidP="005D754E">
      <w:pPr>
        <w:jc w:val="center"/>
        <w:rPr>
          <w:rFonts w:asciiTheme="minorHAnsi" w:hAnsiTheme="minorHAnsi" w:cs="Arial"/>
          <w:bCs/>
          <w:i/>
          <w:iCs/>
        </w:rPr>
      </w:pPr>
    </w:p>
    <w:p w14:paraId="121E36EF" w14:textId="77777777" w:rsidR="005D754E" w:rsidRDefault="005D754E" w:rsidP="005D754E">
      <w:pPr>
        <w:jc w:val="center"/>
        <w:rPr>
          <w:rFonts w:asciiTheme="minorHAnsi" w:hAnsiTheme="minorHAnsi" w:cs="Arial"/>
          <w:bCs/>
          <w:i/>
          <w:iCs/>
        </w:rPr>
      </w:pPr>
    </w:p>
    <w:p w14:paraId="7B86A164" w14:textId="2F9D7295" w:rsidR="005D754E" w:rsidRDefault="005D754E"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4864" behindDoc="0" locked="0" layoutInCell="1" allowOverlap="1" wp14:anchorId="5E81E523" wp14:editId="79BAAE1D">
            <wp:simplePos x="0" y="0"/>
            <wp:positionH relativeFrom="column">
              <wp:posOffset>2095</wp:posOffset>
            </wp:positionH>
            <wp:positionV relativeFrom="paragraph">
              <wp:posOffset>107</wp:posOffset>
            </wp:positionV>
            <wp:extent cx="5760000" cy="2786400"/>
            <wp:effectExtent l="0" t="0" r="0" b="0"/>
            <wp:wrapSquare wrapText="bothSides"/>
            <wp:docPr id="539605876"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28 Modyfikacja kategorii „Nowa kategoria”</w:t>
      </w:r>
    </w:p>
    <w:p w14:paraId="780AD0FE" w14:textId="77777777" w:rsidR="005D754E" w:rsidRDefault="005D754E" w:rsidP="005D754E">
      <w:pPr>
        <w:jc w:val="center"/>
        <w:rPr>
          <w:rFonts w:asciiTheme="minorHAnsi" w:hAnsiTheme="minorHAnsi" w:cs="Arial"/>
          <w:bCs/>
          <w:i/>
          <w:iCs/>
        </w:rPr>
      </w:pPr>
    </w:p>
    <w:p w14:paraId="029E81DD" w14:textId="77777777" w:rsidR="005D754E" w:rsidRDefault="005D754E" w:rsidP="005D754E">
      <w:pPr>
        <w:jc w:val="center"/>
        <w:rPr>
          <w:rFonts w:asciiTheme="minorHAnsi" w:hAnsiTheme="minorHAnsi" w:cs="Arial"/>
          <w:bCs/>
          <w:i/>
          <w:iCs/>
        </w:rPr>
      </w:pPr>
    </w:p>
    <w:p w14:paraId="17F2FE22" w14:textId="77777777" w:rsidR="005D754E" w:rsidRDefault="005D754E" w:rsidP="005D754E">
      <w:pPr>
        <w:jc w:val="center"/>
        <w:rPr>
          <w:rFonts w:asciiTheme="minorHAnsi" w:hAnsiTheme="minorHAnsi" w:cs="Arial"/>
          <w:bCs/>
          <w:i/>
          <w:iCs/>
        </w:rPr>
      </w:pPr>
    </w:p>
    <w:p w14:paraId="4B28B746" w14:textId="77777777" w:rsidR="005D754E" w:rsidRDefault="005D754E" w:rsidP="005D754E">
      <w:pPr>
        <w:jc w:val="center"/>
        <w:rPr>
          <w:rFonts w:asciiTheme="minorHAnsi" w:hAnsiTheme="minorHAnsi" w:cs="Arial"/>
          <w:bCs/>
          <w:i/>
          <w:iCs/>
        </w:rPr>
      </w:pPr>
    </w:p>
    <w:p w14:paraId="02B14836" w14:textId="77777777" w:rsidR="005D754E" w:rsidRDefault="005D754E" w:rsidP="005D754E">
      <w:pPr>
        <w:jc w:val="center"/>
        <w:rPr>
          <w:rFonts w:asciiTheme="minorHAnsi" w:hAnsiTheme="minorHAnsi" w:cs="Arial"/>
          <w:bCs/>
          <w:i/>
          <w:iCs/>
        </w:rPr>
      </w:pPr>
    </w:p>
    <w:p w14:paraId="3E113D4B" w14:textId="77777777" w:rsidR="005D754E" w:rsidRDefault="005D754E" w:rsidP="005D754E">
      <w:pPr>
        <w:jc w:val="center"/>
        <w:rPr>
          <w:rFonts w:asciiTheme="minorHAnsi" w:hAnsiTheme="minorHAnsi" w:cs="Arial"/>
          <w:bCs/>
          <w:i/>
          <w:iCs/>
        </w:rPr>
      </w:pPr>
    </w:p>
    <w:p w14:paraId="35134F07" w14:textId="77777777" w:rsidR="005D754E" w:rsidRDefault="005D754E" w:rsidP="005D754E">
      <w:pPr>
        <w:rPr>
          <w:rFonts w:asciiTheme="minorHAnsi" w:hAnsiTheme="minorHAnsi" w:cs="Arial"/>
          <w:bCs/>
          <w:i/>
          <w:iCs/>
        </w:rPr>
      </w:pPr>
    </w:p>
    <w:p w14:paraId="5E15B2C8" w14:textId="5F7C4EE4" w:rsidR="005D754E" w:rsidRDefault="005D754E" w:rsidP="005D754E">
      <w:pPr>
        <w:jc w:val="center"/>
        <w:rPr>
          <w:rFonts w:asciiTheme="minorHAnsi" w:hAnsiTheme="minorHAnsi" w:cs="Arial"/>
          <w:bCs/>
          <w:i/>
          <w:iCs/>
        </w:rPr>
      </w:pPr>
      <w:r>
        <w:rPr>
          <w:rFonts w:asciiTheme="minorHAnsi" w:hAnsiTheme="minorHAnsi" w:cs="Arial"/>
          <w:bCs/>
          <w:i/>
          <w:iCs/>
          <w:noProof/>
        </w:rPr>
        <w:drawing>
          <wp:inline distT="0" distB="0" distL="0" distR="0" wp14:anchorId="23E206B5" wp14:editId="414DC49B">
            <wp:extent cx="5759450" cy="2790825"/>
            <wp:effectExtent l="0" t="0" r="0" b="9525"/>
            <wp:docPr id="80474667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790825"/>
                    </a:xfrm>
                    <a:prstGeom prst="rect">
                      <a:avLst/>
                    </a:prstGeom>
                    <a:noFill/>
                    <a:ln>
                      <a:noFill/>
                    </a:ln>
                  </pic:spPr>
                </pic:pic>
              </a:graphicData>
            </a:graphic>
          </wp:inline>
        </w:drawing>
      </w:r>
    </w:p>
    <w:p w14:paraId="7CA5C53A" w14:textId="04EFA921" w:rsidR="005D754E" w:rsidRDefault="005D754E" w:rsidP="005D754E">
      <w:pPr>
        <w:jc w:val="center"/>
        <w:rPr>
          <w:rFonts w:asciiTheme="minorHAnsi" w:hAnsiTheme="minorHAnsi" w:cs="Arial"/>
          <w:bCs/>
          <w:i/>
          <w:iCs/>
        </w:rPr>
      </w:pPr>
      <w:r>
        <w:rPr>
          <w:rFonts w:asciiTheme="minorHAnsi" w:hAnsiTheme="minorHAnsi" w:cs="Arial"/>
          <w:bCs/>
          <w:i/>
          <w:iCs/>
        </w:rPr>
        <w:t xml:space="preserve">Rys. 29 Zmodyfikowana kategoria </w:t>
      </w:r>
    </w:p>
    <w:p w14:paraId="7E60307C" w14:textId="77777777" w:rsidR="005D754E" w:rsidRDefault="005D754E" w:rsidP="005D754E">
      <w:pPr>
        <w:jc w:val="center"/>
        <w:rPr>
          <w:rFonts w:asciiTheme="minorHAnsi" w:hAnsiTheme="minorHAnsi" w:cs="Arial"/>
          <w:bCs/>
          <w:i/>
          <w:iCs/>
        </w:rPr>
      </w:pPr>
    </w:p>
    <w:p w14:paraId="3391CF57" w14:textId="77777777" w:rsidR="005D754E" w:rsidRDefault="005D754E" w:rsidP="005D754E">
      <w:pPr>
        <w:jc w:val="center"/>
        <w:rPr>
          <w:rFonts w:asciiTheme="minorHAnsi" w:hAnsiTheme="minorHAnsi" w:cs="Arial"/>
          <w:bCs/>
          <w:i/>
          <w:iCs/>
        </w:rPr>
      </w:pPr>
    </w:p>
    <w:p w14:paraId="5C472A76" w14:textId="77777777" w:rsidR="005D754E" w:rsidRDefault="005D754E" w:rsidP="005D754E">
      <w:pPr>
        <w:jc w:val="center"/>
        <w:rPr>
          <w:rFonts w:asciiTheme="minorHAnsi" w:hAnsiTheme="minorHAnsi" w:cs="Arial"/>
          <w:bCs/>
          <w:i/>
          <w:iCs/>
        </w:rPr>
      </w:pPr>
    </w:p>
    <w:p w14:paraId="51851119" w14:textId="77777777" w:rsidR="005D754E" w:rsidRDefault="005D754E" w:rsidP="005D754E">
      <w:pPr>
        <w:jc w:val="center"/>
        <w:rPr>
          <w:rFonts w:asciiTheme="minorHAnsi" w:hAnsiTheme="minorHAnsi" w:cs="Arial"/>
          <w:bCs/>
          <w:i/>
          <w:iCs/>
        </w:rPr>
      </w:pPr>
    </w:p>
    <w:p w14:paraId="53057247" w14:textId="77777777" w:rsidR="005D754E" w:rsidRDefault="005D754E" w:rsidP="005D754E">
      <w:pPr>
        <w:jc w:val="center"/>
        <w:rPr>
          <w:rFonts w:asciiTheme="minorHAnsi" w:hAnsiTheme="minorHAnsi" w:cs="Arial"/>
          <w:bCs/>
          <w:i/>
          <w:iCs/>
        </w:rPr>
      </w:pPr>
    </w:p>
    <w:p w14:paraId="5FDA4E85" w14:textId="642769A9" w:rsidR="005D754E" w:rsidRDefault="005D754E" w:rsidP="005D754E">
      <w:pPr>
        <w:rPr>
          <w:rFonts w:asciiTheme="minorHAnsi" w:hAnsiTheme="minorHAnsi" w:cs="Arial"/>
          <w:bCs/>
          <w:sz w:val="40"/>
          <w:szCs w:val="40"/>
        </w:rPr>
      </w:pPr>
      <w:r w:rsidRPr="005D754E">
        <w:rPr>
          <w:rFonts w:asciiTheme="minorHAnsi" w:hAnsiTheme="minorHAnsi" w:cs="Arial"/>
          <w:bCs/>
          <w:sz w:val="40"/>
          <w:szCs w:val="40"/>
        </w:rPr>
        <w:lastRenderedPageBreak/>
        <w:t xml:space="preserve">Panel administratora dla </w:t>
      </w:r>
      <w:r>
        <w:rPr>
          <w:rFonts w:asciiTheme="minorHAnsi" w:hAnsiTheme="minorHAnsi" w:cs="Arial"/>
          <w:bCs/>
          <w:sz w:val="40"/>
          <w:szCs w:val="40"/>
        </w:rPr>
        <w:t>produktów</w:t>
      </w:r>
      <w:r w:rsidRPr="005D754E">
        <w:rPr>
          <w:rFonts w:asciiTheme="minorHAnsi" w:hAnsiTheme="minorHAnsi" w:cs="Arial"/>
          <w:bCs/>
          <w:sz w:val="40"/>
          <w:szCs w:val="40"/>
        </w:rPr>
        <w:t xml:space="preserve">: </w:t>
      </w:r>
    </w:p>
    <w:p w14:paraId="1B89C8CE" w14:textId="130B3D60" w:rsidR="005D754E" w:rsidRDefault="005D754E" w:rsidP="005D754E">
      <w:pPr>
        <w:jc w:val="center"/>
        <w:rPr>
          <w:rFonts w:asciiTheme="minorHAnsi" w:hAnsiTheme="minorHAnsi" w:cs="Arial"/>
          <w:bCs/>
          <w:i/>
          <w:iCs/>
        </w:rPr>
      </w:pPr>
    </w:p>
    <w:p w14:paraId="0282D453" w14:textId="1142650C" w:rsidR="005D754E" w:rsidRDefault="005D754E" w:rsidP="005D754E">
      <w:pPr>
        <w:jc w:val="center"/>
        <w:rPr>
          <w:rFonts w:asciiTheme="minorHAnsi" w:hAnsiTheme="minorHAnsi" w:cs="Arial"/>
          <w:bCs/>
          <w:i/>
          <w:iCs/>
        </w:rPr>
      </w:pPr>
    </w:p>
    <w:p w14:paraId="67D7F2A1" w14:textId="6D70437B" w:rsidR="005D754E" w:rsidRDefault="005D754E"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5888" behindDoc="0" locked="0" layoutInCell="1" allowOverlap="1" wp14:anchorId="27952583" wp14:editId="6ABD5051">
            <wp:simplePos x="0" y="0"/>
            <wp:positionH relativeFrom="margin">
              <wp:align>left</wp:align>
            </wp:positionH>
            <wp:positionV relativeFrom="paragraph">
              <wp:posOffset>343320</wp:posOffset>
            </wp:positionV>
            <wp:extent cx="5748655" cy="2778760"/>
            <wp:effectExtent l="0" t="0" r="4445" b="2540"/>
            <wp:wrapSquare wrapText="bothSides"/>
            <wp:docPr id="343746390"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82040" w14:textId="37B35CC6" w:rsidR="005D754E" w:rsidRDefault="005D754E" w:rsidP="005D754E">
      <w:pPr>
        <w:jc w:val="center"/>
        <w:rPr>
          <w:rFonts w:asciiTheme="minorHAnsi" w:hAnsiTheme="minorHAnsi" w:cs="Arial"/>
          <w:bCs/>
          <w:i/>
          <w:iCs/>
        </w:rPr>
      </w:pPr>
      <w:r>
        <w:rPr>
          <w:rFonts w:asciiTheme="minorHAnsi" w:hAnsiTheme="minorHAnsi" w:cs="Arial"/>
          <w:bCs/>
          <w:i/>
          <w:iCs/>
        </w:rPr>
        <w:t>Rys. 30 Dodanie nowego produktu „harnaś puszka” wraz z jego właściwościami</w:t>
      </w:r>
    </w:p>
    <w:p w14:paraId="36C1FD1D" w14:textId="42625430" w:rsidR="005D754E" w:rsidRDefault="005D754E" w:rsidP="005D754E">
      <w:pPr>
        <w:jc w:val="center"/>
        <w:rPr>
          <w:rFonts w:asciiTheme="minorHAnsi" w:hAnsiTheme="minorHAnsi" w:cs="Arial"/>
          <w:bCs/>
          <w:i/>
          <w:iCs/>
        </w:rPr>
      </w:pPr>
    </w:p>
    <w:p w14:paraId="76CAE473" w14:textId="4656CA49" w:rsidR="005D754E" w:rsidRDefault="005D754E" w:rsidP="005D754E">
      <w:pPr>
        <w:jc w:val="center"/>
        <w:rPr>
          <w:rFonts w:asciiTheme="minorHAnsi" w:hAnsiTheme="minorHAnsi" w:cs="Arial"/>
          <w:bCs/>
          <w:i/>
          <w:iCs/>
        </w:rPr>
      </w:pPr>
    </w:p>
    <w:p w14:paraId="1C129335" w14:textId="691D466A" w:rsidR="005D754E" w:rsidRDefault="005D754E" w:rsidP="005D754E">
      <w:pPr>
        <w:jc w:val="center"/>
        <w:rPr>
          <w:rFonts w:asciiTheme="minorHAnsi" w:hAnsiTheme="minorHAnsi" w:cs="Arial"/>
          <w:bCs/>
          <w:i/>
          <w:iCs/>
        </w:rPr>
      </w:pPr>
    </w:p>
    <w:p w14:paraId="73C8CC50" w14:textId="44A81ADC" w:rsidR="005D754E" w:rsidRDefault="005D754E" w:rsidP="005D754E">
      <w:pPr>
        <w:jc w:val="center"/>
        <w:rPr>
          <w:rFonts w:asciiTheme="minorHAnsi" w:hAnsiTheme="minorHAnsi" w:cs="Arial"/>
          <w:bCs/>
          <w:i/>
          <w:iCs/>
        </w:rPr>
      </w:pPr>
    </w:p>
    <w:p w14:paraId="03310090" w14:textId="001B3BAC" w:rsidR="005D754E"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6912" behindDoc="0" locked="0" layoutInCell="1" allowOverlap="1" wp14:anchorId="1DB3E97D" wp14:editId="2FCCEF7B">
            <wp:simplePos x="0" y="0"/>
            <wp:positionH relativeFrom="margin">
              <wp:align>right</wp:align>
            </wp:positionH>
            <wp:positionV relativeFrom="paragraph">
              <wp:posOffset>272732</wp:posOffset>
            </wp:positionV>
            <wp:extent cx="5760000" cy="2797200"/>
            <wp:effectExtent l="0" t="0" r="0" b="3175"/>
            <wp:wrapSquare wrapText="bothSides"/>
            <wp:docPr id="177319337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7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E7B68" w14:textId="11BA7464" w:rsidR="005D754E" w:rsidRDefault="00705310" w:rsidP="005D754E">
      <w:pPr>
        <w:jc w:val="center"/>
        <w:rPr>
          <w:rFonts w:asciiTheme="minorHAnsi" w:hAnsiTheme="minorHAnsi" w:cs="Arial"/>
          <w:bCs/>
          <w:i/>
          <w:iCs/>
        </w:rPr>
      </w:pPr>
      <w:r>
        <w:rPr>
          <w:rFonts w:asciiTheme="minorHAnsi" w:hAnsiTheme="minorHAnsi" w:cs="Arial"/>
          <w:bCs/>
          <w:i/>
          <w:iCs/>
        </w:rPr>
        <w:t>Rys. 31 Modyfikacja produktu „harnaś puszka”</w:t>
      </w:r>
    </w:p>
    <w:p w14:paraId="18722717" w14:textId="77777777" w:rsidR="005D754E" w:rsidRDefault="005D754E" w:rsidP="005D754E">
      <w:pPr>
        <w:jc w:val="center"/>
        <w:rPr>
          <w:rFonts w:asciiTheme="minorHAnsi" w:hAnsiTheme="minorHAnsi" w:cs="Arial"/>
          <w:bCs/>
          <w:i/>
          <w:iCs/>
        </w:rPr>
      </w:pPr>
    </w:p>
    <w:p w14:paraId="6A5AC5DD" w14:textId="2001C9E4" w:rsidR="005D754E" w:rsidRDefault="005D754E" w:rsidP="005D754E">
      <w:pPr>
        <w:jc w:val="center"/>
        <w:rPr>
          <w:rFonts w:asciiTheme="minorHAnsi" w:hAnsiTheme="minorHAnsi" w:cs="Arial"/>
          <w:bCs/>
          <w:i/>
          <w:iCs/>
        </w:rPr>
      </w:pPr>
    </w:p>
    <w:p w14:paraId="4FD40512" w14:textId="77777777" w:rsidR="005D754E" w:rsidRDefault="005D754E" w:rsidP="005D754E">
      <w:pPr>
        <w:jc w:val="center"/>
        <w:rPr>
          <w:rFonts w:asciiTheme="minorHAnsi" w:hAnsiTheme="minorHAnsi" w:cs="Arial"/>
          <w:bCs/>
          <w:i/>
          <w:iCs/>
        </w:rPr>
      </w:pPr>
    </w:p>
    <w:p w14:paraId="2D08B70D" w14:textId="77777777" w:rsidR="005D754E" w:rsidRDefault="005D754E" w:rsidP="005D754E">
      <w:pPr>
        <w:jc w:val="center"/>
        <w:rPr>
          <w:rFonts w:asciiTheme="minorHAnsi" w:hAnsiTheme="minorHAnsi" w:cs="Arial"/>
          <w:bCs/>
          <w:i/>
          <w:iCs/>
        </w:rPr>
      </w:pPr>
    </w:p>
    <w:p w14:paraId="117275A6" w14:textId="7B490401" w:rsidR="00705310"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87936" behindDoc="0" locked="0" layoutInCell="1" allowOverlap="1" wp14:anchorId="14E3F448" wp14:editId="7E4F65AF">
            <wp:simplePos x="0" y="0"/>
            <wp:positionH relativeFrom="margin">
              <wp:align>right</wp:align>
            </wp:positionH>
            <wp:positionV relativeFrom="paragraph">
              <wp:posOffset>318</wp:posOffset>
            </wp:positionV>
            <wp:extent cx="5760000" cy="2786400"/>
            <wp:effectExtent l="0" t="0" r="0" b="0"/>
            <wp:wrapSquare wrapText="bothSides"/>
            <wp:docPr id="6351082"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32 Zmodyfikowany produkt</w:t>
      </w:r>
    </w:p>
    <w:p w14:paraId="0D3AA7CB" w14:textId="25015963" w:rsidR="00705310" w:rsidRDefault="00705310" w:rsidP="005D754E">
      <w:pPr>
        <w:jc w:val="center"/>
        <w:rPr>
          <w:rFonts w:asciiTheme="minorHAnsi" w:hAnsiTheme="minorHAnsi" w:cs="Arial"/>
          <w:bCs/>
          <w:i/>
          <w:iCs/>
        </w:rPr>
      </w:pPr>
    </w:p>
    <w:p w14:paraId="7516787B" w14:textId="77777777" w:rsidR="005D754E" w:rsidRDefault="005D754E" w:rsidP="005D754E">
      <w:pPr>
        <w:jc w:val="center"/>
        <w:rPr>
          <w:rFonts w:asciiTheme="minorHAnsi" w:hAnsiTheme="minorHAnsi" w:cs="Arial"/>
          <w:bCs/>
          <w:i/>
          <w:iCs/>
        </w:rPr>
      </w:pPr>
    </w:p>
    <w:p w14:paraId="2E6BF5BB" w14:textId="77777777" w:rsidR="005D754E" w:rsidRDefault="005D754E" w:rsidP="005D754E">
      <w:pPr>
        <w:jc w:val="center"/>
        <w:rPr>
          <w:rFonts w:asciiTheme="minorHAnsi" w:hAnsiTheme="minorHAnsi" w:cs="Arial"/>
          <w:bCs/>
          <w:i/>
          <w:iCs/>
        </w:rPr>
      </w:pPr>
    </w:p>
    <w:p w14:paraId="76D11680" w14:textId="77777777" w:rsidR="005D754E" w:rsidRDefault="005D754E" w:rsidP="005D754E">
      <w:pPr>
        <w:jc w:val="center"/>
        <w:rPr>
          <w:rFonts w:asciiTheme="minorHAnsi" w:hAnsiTheme="minorHAnsi" w:cs="Arial"/>
          <w:bCs/>
          <w:i/>
          <w:iCs/>
        </w:rPr>
      </w:pPr>
    </w:p>
    <w:p w14:paraId="103A9C6E" w14:textId="43D52835" w:rsidR="00705310" w:rsidRDefault="00705310" w:rsidP="00705310">
      <w:pPr>
        <w:rPr>
          <w:rFonts w:asciiTheme="minorHAnsi" w:hAnsiTheme="minorHAnsi" w:cs="Arial"/>
          <w:bCs/>
          <w:sz w:val="40"/>
          <w:szCs w:val="40"/>
        </w:rPr>
      </w:pPr>
      <w:r w:rsidRPr="005D754E">
        <w:rPr>
          <w:rFonts w:asciiTheme="minorHAnsi" w:hAnsiTheme="minorHAnsi" w:cs="Arial"/>
          <w:bCs/>
          <w:sz w:val="40"/>
          <w:szCs w:val="40"/>
        </w:rPr>
        <w:t xml:space="preserve">Panel administratora dla </w:t>
      </w:r>
      <w:r>
        <w:rPr>
          <w:rFonts w:asciiTheme="minorHAnsi" w:hAnsiTheme="minorHAnsi" w:cs="Arial"/>
          <w:bCs/>
          <w:sz w:val="40"/>
          <w:szCs w:val="40"/>
        </w:rPr>
        <w:t>punktów sprzedaży</w:t>
      </w:r>
      <w:r w:rsidRPr="005D754E">
        <w:rPr>
          <w:rFonts w:asciiTheme="minorHAnsi" w:hAnsiTheme="minorHAnsi" w:cs="Arial"/>
          <w:bCs/>
          <w:sz w:val="40"/>
          <w:szCs w:val="40"/>
        </w:rPr>
        <w:t xml:space="preserve">: </w:t>
      </w:r>
    </w:p>
    <w:p w14:paraId="4F903611" w14:textId="601A5F8C" w:rsidR="005D754E" w:rsidRDefault="005D754E" w:rsidP="005D754E">
      <w:pPr>
        <w:jc w:val="center"/>
        <w:rPr>
          <w:rFonts w:asciiTheme="minorHAnsi" w:hAnsiTheme="minorHAnsi" w:cs="Arial"/>
          <w:bCs/>
          <w:i/>
          <w:iCs/>
        </w:rPr>
      </w:pPr>
    </w:p>
    <w:p w14:paraId="7DFB500A" w14:textId="19F13F99" w:rsidR="00705310"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8960" behindDoc="0" locked="0" layoutInCell="1" allowOverlap="1" wp14:anchorId="78EAEF49" wp14:editId="57219F55">
            <wp:simplePos x="0" y="0"/>
            <wp:positionH relativeFrom="margin">
              <wp:align>right</wp:align>
            </wp:positionH>
            <wp:positionV relativeFrom="paragraph">
              <wp:posOffset>320675</wp:posOffset>
            </wp:positionV>
            <wp:extent cx="5759450" cy="2775585"/>
            <wp:effectExtent l="0" t="0" r="0" b="5715"/>
            <wp:wrapSquare wrapText="bothSides"/>
            <wp:docPr id="1801669020"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F5B04" w14:textId="17E81FE2" w:rsidR="00705310" w:rsidRDefault="00705310" w:rsidP="005D754E">
      <w:pPr>
        <w:jc w:val="center"/>
        <w:rPr>
          <w:rFonts w:asciiTheme="minorHAnsi" w:hAnsiTheme="minorHAnsi" w:cs="Arial"/>
          <w:bCs/>
          <w:i/>
          <w:iCs/>
        </w:rPr>
      </w:pPr>
      <w:r>
        <w:rPr>
          <w:rFonts w:asciiTheme="minorHAnsi" w:hAnsiTheme="minorHAnsi" w:cs="Arial"/>
          <w:bCs/>
          <w:i/>
          <w:iCs/>
        </w:rPr>
        <w:t>Rys. 33 Dodanie punktu sprzedaży „Zmitac sklep”</w:t>
      </w:r>
    </w:p>
    <w:p w14:paraId="68B69165" w14:textId="77777777" w:rsidR="00705310" w:rsidRDefault="00705310" w:rsidP="005D754E">
      <w:pPr>
        <w:jc w:val="center"/>
        <w:rPr>
          <w:rFonts w:asciiTheme="minorHAnsi" w:hAnsiTheme="minorHAnsi" w:cs="Arial"/>
          <w:bCs/>
          <w:i/>
          <w:iCs/>
        </w:rPr>
      </w:pPr>
    </w:p>
    <w:p w14:paraId="4E9C4F99" w14:textId="4FF69F6C" w:rsidR="00705310" w:rsidRDefault="00705310" w:rsidP="005D754E">
      <w:pPr>
        <w:jc w:val="center"/>
        <w:rPr>
          <w:rFonts w:asciiTheme="minorHAnsi" w:hAnsiTheme="minorHAnsi" w:cs="Arial"/>
          <w:bCs/>
          <w:i/>
          <w:iCs/>
        </w:rPr>
      </w:pPr>
    </w:p>
    <w:p w14:paraId="58CCDAB9" w14:textId="77777777" w:rsidR="00705310" w:rsidRDefault="00705310" w:rsidP="005D754E">
      <w:pPr>
        <w:jc w:val="center"/>
        <w:rPr>
          <w:rFonts w:asciiTheme="minorHAnsi" w:hAnsiTheme="minorHAnsi" w:cs="Arial"/>
          <w:bCs/>
          <w:i/>
          <w:iCs/>
        </w:rPr>
      </w:pPr>
    </w:p>
    <w:p w14:paraId="19D495A1" w14:textId="77777777" w:rsidR="00705310" w:rsidRDefault="00705310" w:rsidP="005D754E">
      <w:pPr>
        <w:jc w:val="center"/>
        <w:rPr>
          <w:rFonts w:asciiTheme="minorHAnsi" w:hAnsiTheme="minorHAnsi" w:cs="Arial"/>
          <w:bCs/>
          <w:i/>
          <w:iCs/>
        </w:rPr>
      </w:pPr>
    </w:p>
    <w:p w14:paraId="567D7A7E" w14:textId="77777777" w:rsidR="00705310" w:rsidRDefault="00705310" w:rsidP="005D754E">
      <w:pPr>
        <w:jc w:val="center"/>
        <w:rPr>
          <w:rFonts w:asciiTheme="minorHAnsi" w:hAnsiTheme="minorHAnsi" w:cs="Arial"/>
          <w:bCs/>
          <w:i/>
          <w:iCs/>
        </w:rPr>
      </w:pPr>
    </w:p>
    <w:p w14:paraId="3ED2DCE3" w14:textId="168C2843" w:rsidR="00705310" w:rsidRDefault="00705310" w:rsidP="005D754E">
      <w:pPr>
        <w:jc w:val="center"/>
        <w:rPr>
          <w:rFonts w:asciiTheme="minorHAnsi" w:hAnsiTheme="minorHAnsi" w:cs="Arial"/>
          <w:bCs/>
          <w:i/>
          <w:iCs/>
        </w:rPr>
      </w:pPr>
    </w:p>
    <w:p w14:paraId="72D37FC5" w14:textId="77777777" w:rsidR="005D754E" w:rsidRDefault="005D754E" w:rsidP="005D754E">
      <w:pPr>
        <w:jc w:val="center"/>
        <w:rPr>
          <w:rFonts w:asciiTheme="minorHAnsi" w:hAnsiTheme="minorHAnsi" w:cs="Arial"/>
          <w:bCs/>
          <w:i/>
          <w:iCs/>
        </w:rPr>
      </w:pPr>
    </w:p>
    <w:p w14:paraId="5471DEAA" w14:textId="232CA18A" w:rsidR="005D754E"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89984" behindDoc="0" locked="0" layoutInCell="1" allowOverlap="1" wp14:anchorId="10CABC06" wp14:editId="112EB564">
            <wp:simplePos x="0" y="0"/>
            <wp:positionH relativeFrom="margin">
              <wp:align>right</wp:align>
            </wp:positionH>
            <wp:positionV relativeFrom="paragraph">
              <wp:posOffset>144409</wp:posOffset>
            </wp:positionV>
            <wp:extent cx="5760000" cy="2790000"/>
            <wp:effectExtent l="0" t="0" r="0" b="0"/>
            <wp:wrapSquare wrapText="bothSides"/>
            <wp:docPr id="1624694324"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34 Produkt został dodany</w:t>
      </w:r>
    </w:p>
    <w:p w14:paraId="1B1052A8" w14:textId="77777777" w:rsidR="00705310" w:rsidRDefault="00705310" w:rsidP="005D754E">
      <w:pPr>
        <w:jc w:val="center"/>
        <w:rPr>
          <w:rFonts w:asciiTheme="minorHAnsi" w:hAnsiTheme="minorHAnsi" w:cs="Arial"/>
          <w:bCs/>
          <w:i/>
          <w:iCs/>
        </w:rPr>
      </w:pPr>
    </w:p>
    <w:p w14:paraId="12FE5493" w14:textId="325976B9" w:rsidR="00705310" w:rsidRDefault="00705310" w:rsidP="005D754E">
      <w:pPr>
        <w:jc w:val="center"/>
        <w:rPr>
          <w:rFonts w:asciiTheme="minorHAnsi" w:hAnsiTheme="minorHAnsi" w:cs="Arial"/>
          <w:bCs/>
          <w:i/>
          <w:iCs/>
        </w:rPr>
      </w:pPr>
    </w:p>
    <w:p w14:paraId="7A2A17BE" w14:textId="014A9CBE" w:rsidR="00705310" w:rsidRDefault="00705310" w:rsidP="005D754E">
      <w:pPr>
        <w:jc w:val="center"/>
        <w:rPr>
          <w:rFonts w:asciiTheme="minorHAnsi" w:hAnsiTheme="minorHAnsi" w:cs="Arial"/>
          <w:bCs/>
          <w:i/>
          <w:iCs/>
        </w:rPr>
      </w:pPr>
    </w:p>
    <w:p w14:paraId="29364E2D" w14:textId="6C3B1B1A" w:rsidR="005D754E" w:rsidRDefault="005D754E" w:rsidP="005D754E">
      <w:pPr>
        <w:jc w:val="center"/>
        <w:rPr>
          <w:rFonts w:asciiTheme="minorHAnsi" w:hAnsiTheme="minorHAnsi" w:cs="Arial"/>
          <w:bCs/>
          <w:i/>
          <w:iCs/>
        </w:rPr>
      </w:pPr>
    </w:p>
    <w:p w14:paraId="7EA25D1D" w14:textId="266BC671" w:rsidR="005D754E"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91008" behindDoc="0" locked="0" layoutInCell="1" allowOverlap="1" wp14:anchorId="07DE3B30" wp14:editId="0FA8B758">
            <wp:simplePos x="0" y="0"/>
            <wp:positionH relativeFrom="margin">
              <wp:align>left</wp:align>
            </wp:positionH>
            <wp:positionV relativeFrom="paragraph">
              <wp:posOffset>359492</wp:posOffset>
            </wp:positionV>
            <wp:extent cx="5752800" cy="2786400"/>
            <wp:effectExtent l="0" t="0" r="635" b="0"/>
            <wp:wrapSquare wrapText="bothSides"/>
            <wp:docPr id="1266407422"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8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EAC67" w14:textId="50ADC6EA" w:rsidR="005D754E" w:rsidRDefault="00705310" w:rsidP="005D754E">
      <w:pPr>
        <w:jc w:val="center"/>
        <w:rPr>
          <w:rFonts w:asciiTheme="minorHAnsi" w:hAnsiTheme="minorHAnsi" w:cs="Arial"/>
          <w:bCs/>
          <w:i/>
          <w:iCs/>
        </w:rPr>
      </w:pPr>
      <w:r>
        <w:rPr>
          <w:rFonts w:asciiTheme="minorHAnsi" w:hAnsiTheme="minorHAnsi" w:cs="Arial"/>
          <w:bCs/>
          <w:i/>
          <w:iCs/>
        </w:rPr>
        <w:t>Rys. 35 Modyfikacja punktu sprzedaży „Zmitac sklep”</w:t>
      </w:r>
    </w:p>
    <w:p w14:paraId="36BB7120" w14:textId="77777777" w:rsidR="005D754E" w:rsidRDefault="005D754E" w:rsidP="005D754E">
      <w:pPr>
        <w:jc w:val="center"/>
        <w:rPr>
          <w:rFonts w:asciiTheme="minorHAnsi" w:hAnsiTheme="minorHAnsi" w:cs="Arial"/>
          <w:bCs/>
          <w:i/>
          <w:iCs/>
        </w:rPr>
      </w:pPr>
    </w:p>
    <w:p w14:paraId="37D82556" w14:textId="77777777" w:rsidR="005D754E" w:rsidRDefault="005D754E" w:rsidP="005D754E">
      <w:pPr>
        <w:jc w:val="center"/>
        <w:rPr>
          <w:rFonts w:asciiTheme="minorHAnsi" w:hAnsiTheme="minorHAnsi" w:cs="Arial"/>
          <w:bCs/>
          <w:i/>
          <w:iCs/>
        </w:rPr>
      </w:pPr>
    </w:p>
    <w:p w14:paraId="4C442FE3" w14:textId="77777777" w:rsidR="005D754E" w:rsidRDefault="005D754E" w:rsidP="005D754E">
      <w:pPr>
        <w:jc w:val="center"/>
        <w:rPr>
          <w:rFonts w:asciiTheme="minorHAnsi" w:hAnsiTheme="minorHAnsi" w:cs="Arial"/>
          <w:bCs/>
          <w:i/>
          <w:iCs/>
        </w:rPr>
      </w:pPr>
    </w:p>
    <w:p w14:paraId="3A1E05B2" w14:textId="77777777" w:rsidR="005D754E" w:rsidRDefault="005D754E" w:rsidP="005D754E">
      <w:pPr>
        <w:jc w:val="center"/>
        <w:rPr>
          <w:rFonts w:asciiTheme="minorHAnsi" w:hAnsiTheme="minorHAnsi" w:cs="Arial"/>
          <w:bCs/>
          <w:i/>
          <w:iCs/>
        </w:rPr>
      </w:pPr>
    </w:p>
    <w:p w14:paraId="5E1E3076" w14:textId="77777777" w:rsidR="005D754E" w:rsidRDefault="005D754E" w:rsidP="005D754E">
      <w:pPr>
        <w:jc w:val="center"/>
        <w:rPr>
          <w:rFonts w:asciiTheme="minorHAnsi" w:hAnsiTheme="minorHAnsi" w:cs="Arial"/>
          <w:bCs/>
          <w:i/>
          <w:iCs/>
        </w:rPr>
      </w:pPr>
    </w:p>
    <w:p w14:paraId="013913E4" w14:textId="77777777" w:rsidR="005D754E" w:rsidRDefault="005D754E" w:rsidP="005D754E">
      <w:pPr>
        <w:jc w:val="center"/>
        <w:rPr>
          <w:rFonts w:asciiTheme="minorHAnsi" w:hAnsiTheme="minorHAnsi" w:cs="Arial"/>
          <w:bCs/>
          <w:i/>
          <w:iCs/>
        </w:rPr>
      </w:pPr>
    </w:p>
    <w:p w14:paraId="0D517A21" w14:textId="77777777" w:rsidR="00705310" w:rsidRDefault="00705310" w:rsidP="005D754E">
      <w:pPr>
        <w:jc w:val="center"/>
        <w:rPr>
          <w:rFonts w:asciiTheme="minorHAnsi" w:hAnsiTheme="minorHAnsi" w:cs="Arial"/>
          <w:bCs/>
          <w:i/>
          <w:iCs/>
        </w:rPr>
      </w:pPr>
    </w:p>
    <w:p w14:paraId="31AE7ACA" w14:textId="77777777" w:rsidR="00705310" w:rsidRDefault="00705310" w:rsidP="005D754E">
      <w:pPr>
        <w:jc w:val="center"/>
        <w:rPr>
          <w:rFonts w:asciiTheme="minorHAnsi" w:hAnsiTheme="minorHAnsi" w:cs="Arial"/>
          <w:bCs/>
          <w:i/>
          <w:iCs/>
        </w:rPr>
      </w:pPr>
    </w:p>
    <w:p w14:paraId="38DF4414" w14:textId="77777777" w:rsidR="00705310" w:rsidRDefault="00705310" w:rsidP="005D754E">
      <w:pPr>
        <w:jc w:val="center"/>
        <w:rPr>
          <w:rFonts w:asciiTheme="minorHAnsi" w:hAnsiTheme="minorHAnsi" w:cs="Arial"/>
          <w:bCs/>
          <w:i/>
          <w:iCs/>
        </w:rPr>
      </w:pPr>
    </w:p>
    <w:p w14:paraId="0024D208" w14:textId="69D822DB" w:rsidR="00705310"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92032" behindDoc="0" locked="0" layoutInCell="1" allowOverlap="1" wp14:anchorId="55045D52" wp14:editId="5913985C">
            <wp:simplePos x="0" y="0"/>
            <wp:positionH relativeFrom="margin">
              <wp:align>right</wp:align>
            </wp:positionH>
            <wp:positionV relativeFrom="paragraph">
              <wp:posOffset>586</wp:posOffset>
            </wp:positionV>
            <wp:extent cx="5760000" cy="2786400"/>
            <wp:effectExtent l="0" t="0" r="0" b="0"/>
            <wp:wrapSquare wrapText="bothSides"/>
            <wp:docPr id="2026097486"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36 Zmodyfikowany punkt sprzedaży</w:t>
      </w:r>
    </w:p>
    <w:p w14:paraId="787E59F0" w14:textId="77777777" w:rsidR="00705310" w:rsidRDefault="00705310" w:rsidP="005D754E">
      <w:pPr>
        <w:jc w:val="center"/>
        <w:rPr>
          <w:rFonts w:asciiTheme="minorHAnsi" w:hAnsiTheme="minorHAnsi" w:cs="Arial"/>
          <w:bCs/>
          <w:i/>
          <w:iCs/>
        </w:rPr>
      </w:pPr>
    </w:p>
    <w:p w14:paraId="07F1A740" w14:textId="77777777" w:rsidR="00705310" w:rsidRDefault="00705310" w:rsidP="005D754E">
      <w:pPr>
        <w:jc w:val="center"/>
        <w:rPr>
          <w:rFonts w:asciiTheme="minorHAnsi" w:hAnsiTheme="minorHAnsi" w:cs="Arial"/>
          <w:bCs/>
          <w:i/>
          <w:iCs/>
        </w:rPr>
      </w:pPr>
    </w:p>
    <w:p w14:paraId="02442FB7" w14:textId="5CDBF395" w:rsidR="00705310" w:rsidRDefault="00705310" w:rsidP="005D754E">
      <w:pPr>
        <w:jc w:val="center"/>
        <w:rPr>
          <w:rFonts w:asciiTheme="minorHAnsi" w:hAnsiTheme="minorHAnsi" w:cs="Arial"/>
          <w:bCs/>
          <w:i/>
          <w:iCs/>
        </w:rPr>
      </w:pPr>
    </w:p>
    <w:p w14:paraId="502BFA53" w14:textId="01EEC622" w:rsidR="00705310" w:rsidRDefault="00705310" w:rsidP="00705310">
      <w:pPr>
        <w:rPr>
          <w:rFonts w:asciiTheme="minorHAnsi" w:hAnsiTheme="minorHAnsi" w:cs="Arial"/>
          <w:bCs/>
          <w:sz w:val="40"/>
          <w:szCs w:val="40"/>
        </w:rPr>
      </w:pPr>
      <w:r w:rsidRPr="005D754E">
        <w:rPr>
          <w:rFonts w:asciiTheme="minorHAnsi" w:hAnsiTheme="minorHAnsi" w:cs="Arial"/>
          <w:bCs/>
          <w:sz w:val="40"/>
          <w:szCs w:val="40"/>
        </w:rPr>
        <w:t xml:space="preserve">Panel administratora dla </w:t>
      </w:r>
      <w:r>
        <w:rPr>
          <w:rFonts w:asciiTheme="minorHAnsi" w:hAnsiTheme="minorHAnsi" w:cs="Arial"/>
          <w:bCs/>
          <w:sz w:val="40"/>
          <w:szCs w:val="40"/>
        </w:rPr>
        <w:t>użytkowników</w:t>
      </w:r>
      <w:r w:rsidRPr="005D754E">
        <w:rPr>
          <w:rFonts w:asciiTheme="minorHAnsi" w:hAnsiTheme="minorHAnsi" w:cs="Arial"/>
          <w:bCs/>
          <w:sz w:val="40"/>
          <w:szCs w:val="40"/>
        </w:rPr>
        <w:t xml:space="preserve">: </w:t>
      </w:r>
    </w:p>
    <w:p w14:paraId="1E5DFE60" w14:textId="2CC558E0" w:rsidR="00705310" w:rsidRDefault="00705310" w:rsidP="005D754E">
      <w:pPr>
        <w:jc w:val="center"/>
        <w:rPr>
          <w:rFonts w:asciiTheme="minorHAnsi" w:hAnsiTheme="minorHAnsi" w:cs="Arial"/>
          <w:bCs/>
          <w:i/>
          <w:iCs/>
        </w:rPr>
      </w:pPr>
    </w:p>
    <w:p w14:paraId="3BAEEE8B" w14:textId="4033C49E" w:rsidR="00705310" w:rsidRDefault="00135679" w:rsidP="005D754E">
      <w:pPr>
        <w:jc w:val="center"/>
        <w:rPr>
          <w:rFonts w:asciiTheme="minorHAnsi" w:hAnsiTheme="minorHAnsi" w:cs="Arial"/>
          <w:bCs/>
          <w:i/>
          <w:iCs/>
        </w:rPr>
      </w:pPr>
      <w:r>
        <w:rPr>
          <w:rFonts w:asciiTheme="minorHAnsi" w:hAnsiTheme="minorHAnsi" w:cs="Arial"/>
          <w:bCs/>
          <w:noProof/>
          <w:sz w:val="40"/>
          <w:szCs w:val="40"/>
        </w:rPr>
        <w:drawing>
          <wp:anchor distT="0" distB="0" distL="114300" distR="114300" simplePos="0" relativeHeight="251693056" behindDoc="0" locked="0" layoutInCell="1" allowOverlap="1" wp14:anchorId="53932211" wp14:editId="1D0AB912">
            <wp:simplePos x="0" y="0"/>
            <wp:positionH relativeFrom="margin">
              <wp:align>right</wp:align>
            </wp:positionH>
            <wp:positionV relativeFrom="paragraph">
              <wp:posOffset>226407</wp:posOffset>
            </wp:positionV>
            <wp:extent cx="5760000" cy="2790000"/>
            <wp:effectExtent l="0" t="0" r="0" b="0"/>
            <wp:wrapSquare wrapText="bothSides"/>
            <wp:docPr id="2120449206"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13315" w14:textId="665E6398" w:rsidR="005D754E" w:rsidRDefault="00135679" w:rsidP="005D754E">
      <w:pPr>
        <w:jc w:val="center"/>
        <w:rPr>
          <w:rFonts w:asciiTheme="minorHAnsi" w:hAnsiTheme="minorHAnsi" w:cs="Arial"/>
          <w:bCs/>
          <w:i/>
          <w:iCs/>
        </w:rPr>
      </w:pPr>
      <w:r>
        <w:rPr>
          <w:rFonts w:asciiTheme="minorHAnsi" w:hAnsiTheme="minorHAnsi" w:cs="Arial"/>
          <w:bCs/>
          <w:i/>
          <w:iCs/>
        </w:rPr>
        <w:t>Rys. 37 Użytkownik „userek” został zbanowany</w:t>
      </w:r>
    </w:p>
    <w:p w14:paraId="2FA5CBC4" w14:textId="77777777" w:rsidR="00135679" w:rsidRDefault="00135679" w:rsidP="005D754E">
      <w:pPr>
        <w:jc w:val="center"/>
        <w:rPr>
          <w:rFonts w:asciiTheme="minorHAnsi" w:hAnsiTheme="minorHAnsi" w:cs="Arial"/>
          <w:bCs/>
          <w:i/>
          <w:iCs/>
        </w:rPr>
      </w:pPr>
    </w:p>
    <w:p w14:paraId="009F09ED" w14:textId="77777777" w:rsidR="00135679" w:rsidRDefault="00135679" w:rsidP="005D754E">
      <w:pPr>
        <w:jc w:val="center"/>
        <w:rPr>
          <w:rFonts w:asciiTheme="minorHAnsi" w:hAnsiTheme="minorHAnsi" w:cs="Arial"/>
          <w:bCs/>
          <w:i/>
          <w:iCs/>
        </w:rPr>
      </w:pPr>
    </w:p>
    <w:p w14:paraId="402612A8" w14:textId="77777777" w:rsidR="00135679" w:rsidRDefault="00135679" w:rsidP="005D754E">
      <w:pPr>
        <w:jc w:val="center"/>
        <w:rPr>
          <w:rFonts w:asciiTheme="minorHAnsi" w:hAnsiTheme="minorHAnsi" w:cs="Arial"/>
          <w:bCs/>
          <w:i/>
          <w:iCs/>
        </w:rPr>
      </w:pPr>
    </w:p>
    <w:p w14:paraId="01982924" w14:textId="77777777" w:rsidR="00135679" w:rsidRDefault="00135679" w:rsidP="005D754E">
      <w:pPr>
        <w:jc w:val="center"/>
        <w:rPr>
          <w:rFonts w:asciiTheme="minorHAnsi" w:hAnsiTheme="minorHAnsi" w:cs="Arial"/>
          <w:bCs/>
          <w:i/>
          <w:iCs/>
        </w:rPr>
      </w:pPr>
    </w:p>
    <w:p w14:paraId="4BD45B59" w14:textId="77777777" w:rsidR="00135679" w:rsidRDefault="00135679" w:rsidP="005D754E">
      <w:pPr>
        <w:jc w:val="center"/>
        <w:rPr>
          <w:rFonts w:asciiTheme="minorHAnsi" w:hAnsiTheme="minorHAnsi" w:cs="Arial"/>
          <w:bCs/>
          <w:i/>
          <w:iCs/>
        </w:rPr>
      </w:pPr>
    </w:p>
    <w:p w14:paraId="0D5C2441" w14:textId="77777777" w:rsidR="00135679" w:rsidRDefault="00135679" w:rsidP="005D754E">
      <w:pPr>
        <w:jc w:val="center"/>
        <w:rPr>
          <w:rFonts w:asciiTheme="minorHAnsi" w:hAnsiTheme="minorHAnsi" w:cs="Arial"/>
          <w:bCs/>
          <w:i/>
          <w:iCs/>
        </w:rPr>
      </w:pPr>
    </w:p>
    <w:p w14:paraId="26F234A4" w14:textId="77777777" w:rsidR="00135679" w:rsidRDefault="00135679" w:rsidP="005D754E">
      <w:pPr>
        <w:jc w:val="center"/>
        <w:rPr>
          <w:rFonts w:asciiTheme="minorHAnsi" w:hAnsiTheme="minorHAnsi" w:cs="Arial"/>
          <w:bCs/>
          <w:i/>
          <w:iCs/>
        </w:rPr>
      </w:pPr>
    </w:p>
    <w:p w14:paraId="3486BDA9" w14:textId="77777777" w:rsidR="00135679" w:rsidRDefault="00135679" w:rsidP="005D754E">
      <w:pPr>
        <w:jc w:val="center"/>
        <w:rPr>
          <w:rFonts w:asciiTheme="minorHAnsi" w:hAnsiTheme="minorHAnsi" w:cs="Arial"/>
          <w:bCs/>
          <w:i/>
          <w:iCs/>
        </w:rPr>
      </w:pPr>
    </w:p>
    <w:p w14:paraId="5943D804" w14:textId="0E1A4D17" w:rsidR="00135679" w:rsidRDefault="00135679"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94080" behindDoc="0" locked="0" layoutInCell="1" allowOverlap="1" wp14:anchorId="0C1708A1" wp14:editId="32117C36">
            <wp:simplePos x="0" y="0"/>
            <wp:positionH relativeFrom="margin">
              <wp:align>right</wp:align>
            </wp:positionH>
            <wp:positionV relativeFrom="paragraph">
              <wp:posOffset>256</wp:posOffset>
            </wp:positionV>
            <wp:extent cx="5760000" cy="2790000"/>
            <wp:effectExtent l="0" t="0" r="0" b="0"/>
            <wp:wrapSquare wrapText="bothSides"/>
            <wp:docPr id="325472861"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38 Użytkownik „userek” został odbanowany</w:t>
      </w:r>
    </w:p>
    <w:p w14:paraId="44AF3810" w14:textId="5845E825" w:rsidR="00135679" w:rsidRDefault="00135679" w:rsidP="005D754E">
      <w:pPr>
        <w:jc w:val="center"/>
        <w:rPr>
          <w:rFonts w:asciiTheme="minorHAnsi" w:hAnsiTheme="minorHAnsi" w:cs="Arial"/>
          <w:bCs/>
          <w:i/>
          <w:iCs/>
        </w:rPr>
      </w:pPr>
    </w:p>
    <w:p w14:paraId="041761FC" w14:textId="77777777" w:rsidR="005D754E" w:rsidRDefault="005D754E" w:rsidP="005D754E">
      <w:pPr>
        <w:jc w:val="center"/>
        <w:rPr>
          <w:rFonts w:asciiTheme="minorHAnsi" w:hAnsiTheme="minorHAnsi" w:cs="Arial"/>
          <w:bCs/>
          <w:i/>
          <w:iCs/>
        </w:rPr>
      </w:pPr>
    </w:p>
    <w:p w14:paraId="515733AD" w14:textId="2D5CEDB2" w:rsidR="005D754E" w:rsidRDefault="005D754E" w:rsidP="005D754E">
      <w:pPr>
        <w:jc w:val="center"/>
        <w:rPr>
          <w:rFonts w:asciiTheme="minorHAnsi" w:hAnsiTheme="minorHAnsi" w:cs="Arial"/>
          <w:bCs/>
          <w:i/>
          <w:iCs/>
        </w:rPr>
      </w:pPr>
    </w:p>
    <w:p w14:paraId="04AC7B7E" w14:textId="7ECDFC1E" w:rsidR="005D754E" w:rsidRDefault="005D754E" w:rsidP="005D754E">
      <w:pPr>
        <w:jc w:val="center"/>
        <w:rPr>
          <w:rFonts w:asciiTheme="minorHAnsi" w:hAnsiTheme="minorHAnsi" w:cs="Arial"/>
          <w:bCs/>
          <w:i/>
          <w:iCs/>
        </w:rPr>
      </w:pPr>
    </w:p>
    <w:p w14:paraId="6BA16BAA" w14:textId="77777777" w:rsidR="005D754E" w:rsidRDefault="005D754E" w:rsidP="005D754E">
      <w:pPr>
        <w:jc w:val="center"/>
        <w:rPr>
          <w:rFonts w:asciiTheme="minorHAnsi" w:hAnsiTheme="minorHAnsi" w:cs="Arial"/>
          <w:bCs/>
          <w:i/>
          <w:iCs/>
        </w:rPr>
      </w:pPr>
    </w:p>
    <w:p w14:paraId="0C4BC971" w14:textId="3E608E5D" w:rsidR="00790AEB" w:rsidRDefault="00135679" w:rsidP="00790AEB">
      <w:pPr>
        <w:pStyle w:val="Akapitzlist"/>
        <w:numPr>
          <w:ilvl w:val="0"/>
          <w:numId w:val="11"/>
        </w:numPr>
        <w:rPr>
          <w:rFonts w:asciiTheme="minorHAnsi" w:hAnsiTheme="minorHAnsi" w:cs="Arial"/>
          <w:bCs/>
          <w:sz w:val="48"/>
          <w:szCs w:val="48"/>
        </w:rPr>
      </w:pPr>
      <w:r w:rsidRPr="00135679">
        <w:rPr>
          <w:rFonts w:asciiTheme="minorHAnsi" w:hAnsiTheme="minorHAnsi" w:cs="Arial"/>
          <w:bCs/>
          <w:sz w:val="48"/>
          <w:szCs w:val="48"/>
        </w:rPr>
        <w:t xml:space="preserve">Specyfikacja </w:t>
      </w:r>
      <w:r>
        <w:rPr>
          <w:rFonts w:asciiTheme="minorHAnsi" w:hAnsiTheme="minorHAnsi" w:cs="Arial"/>
          <w:bCs/>
          <w:sz w:val="48"/>
          <w:szCs w:val="48"/>
        </w:rPr>
        <w:t>wewnętrzna</w:t>
      </w:r>
    </w:p>
    <w:p w14:paraId="20786487" w14:textId="77777777" w:rsidR="00790AEB" w:rsidRPr="00790AEB" w:rsidRDefault="00790AEB" w:rsidP="00790AEB">
      <w:pPr>
        <w:pStyle w:val="Akapitzlist"/>
        <w:rPr>
          <w:rFonts w:asciiTheme="minorHAnsi" w:hAnsiTheme="minorHAnsi" w:cs="Arial"/>
          <w:bCs/>
          <w:sz w:val="48"/>
          <w:szCs w:val="48"/>
        </w:rPr>
      </w:pPr>
    </w:p>
    <w:p w14:paraId="09F08830" w14:textId="124FDB51" w:rsidR="00790AEB" w:rsidRDefault="00790AEB" w:rsidP="00790AEB">
      <w:pPr>
        <w:pStyle w:val="Akapitzlist"/>
        <w:rPr>
          <w:rFonts w:asciiTheme="minorHAnsi" w:hAnsiTheme="minorHAnsi" w:cs="Arial"/>
          <w:bCs/>
          <w:sz w:val="40"/>
          <w:szCs w:val="40"/>
        </w:rPr>
      </w:pPr>
      <w:r>
        <w:rPr>
          <w:rFonts w:asciiTheme="minorHAnsi" w:hAnsiTheme="minorHAnsi" w:cs="Arial"/>
          <w:bCs/>
          <w:sz w:val="40"/>
          <w:szCs w:val="40"/>
        </w:rPr>
        <w:t>4</w:t>
      </w:r>
      <w:r w:rsidRPr="008A210C">
        <w:rPr>
          <w:rFonts w:asciiTheme="minorHAnsi" w:hAnsiTheme="minorHAnsi" w:cs="Arial"/>
          <w:bCs/>
          <w:sz w:val="40"/>
          <w:szCs w:val="40"/>
        </w:rPr>
        <w:t>.1</w:t>
      </w:r>
      <w:r w:rsidR="00CD1A7A">
        <w:rPr>
          <w:rFonts w:asciiTheme="minorHAnsi" w:hAnsiTheme="minorHAnsi" w:cs="Arial"/>
          <w:bCs/>
          <w:sz w:val="40"/>
          <w:szCs w:val="40"/>
        </w:rPr>
        <w:tab/>
        <w:t>Wykorzystane</w:t>
      </w:r>
      <w:r>
        <w:rPr>
          <w:rFonts w:asciiTheme="minorHAnsi" w:hAnsiTheme="minorHAnsi" w:cs="Arial"/>
          <w:bCs/>
          <w:sz w:val="40"/>
          <w:szCs w:val="40"/>
        </w:rPr>
        <w:t xml:space="preserve"> technologie i narzędzia</w:t>
      </w:r>
    </w:p>
    <w:p w14:paraId="1E4304D8" w14:textId="77777777" w:rsidR="00790AEB" w:rsidRDefault="00790AEB" w:rsidP="00790AEB">
      <w:pPr>
        <w:pStyle w:val="Akapitzlist"/>
        <w:rPr>
          <w:rFonts w:asciiTheme="minorHAnsi" w:hAnsiTheme="minorHAnsi" w:cs="Arial"/>
          <w:bCs/>
          <w:sz w:val="40"/>
          <w:szCs w:val="40"/>
        </w:rPr>
      </w:pPr>
    </w:p>
    <w:p w14:paraId="59376888" w14:textId="7A0DCC85" w:rsidR="00790AEB" w:rsidRPr="00790AEB" w:rsidRDefault="00790AEB" w:rsidP="00790AEB">
      <w:pPr>
        <w:rPr>
          <w:rFonts w:asciiTheme="minorHAnsi" w:hAnsiTheme="minorHAnsi" w:cs="Arial"/>
          <w:bCs/>
          <w:sz w:val="28"/>
          <w:szCs w:val="28"/>
        </w:rPr>
      </w:pPr>
      <w:r>
        <w:rPr>
          <w:rFonts w:asciiTheme="minorHAnsi" w:hAnsiTheme="minorHAnsi" w:cs="Arial"/>
          <w:bCs/>
          <w:sz w:val="36"/>
          <w:szCs w:val="36"/>
        </w:rPr>
        <w:tab/>
      </w:r>
    </w:p>
    <w:p w14:paraId="077D5CCB" w14:textId="22F5F87A" w:rsidR="005D754E" w:rsidRDefault="00CD1A7A" w:rsidP="00790AEB">
      <w:pPr>
        <w:ind w:left="360"/>
        <w:rPr>
          <w:rFonts w:asciiTheme="minorHAnsi" w:hAnsiTheme="minorHAnsi" w:cs="Arial"/>
          <w:bCs/>
          <w:sz w:val="28"/>
          <w:szCs w:val="28"/>
        </w:rPr>
      </w:pPr>
      <w:r>
        <w:rPr>
          <w:rFonts w:asciiTheme="minorHAnsi" w:hAnsiTheme="minorHAnsi" w:cs="Arial"/>
          <w:bCs/>
        </w:rPr>
        <w:tab/>
      </w:r>
      <w:r>
        <w:rPr>
          <w:rFonts w:asciiTheme="minorHAnsi" w:hAnsiTheme="minorHAnsi" w:cs="Arial"/>
          <w:bCs/>
          <w:sz w:val="28"/>
          <w:szCs w:val="28"/>
        </w:rPr>
        <w:t xml:space="preserve">Do wykonania projektu zostały użyte następujące technologie i narzędzia: </w:t>
      </w:r>
    </w:p>
    <w:p w14:paraId="2FCB26C2" w14:textId="77777777" w:rsidR="00CD1A7A" w:rsidRDefault="00CD1A7A" w:rsidP="00790AEB">
      <w:pPr>
        <w:ind w:left="360"/>
        <w:rPr>
          <w:rFonts w:asciiTheme="minorHAnsi" w:hAnsiTheme="minorHAnsi" w:cs="Arial"/>
          <w:bCs/>
          <w:sz w:val="28"/>
          <w:szCs w:val="28"/>
        </w:rPr>
      </w:pPr>
    </w:p>
    <w:p w14:paraId="3BCA44C2" w14:textId="3E7475F9" w:rsidR="00CD1A7A" w:rsidRDefault="00CD1A7A" w:rsidP="00CD1A7A">
      <w:pPr>
        <w:pStyle w:val="Akapitzlist"/>
        <w:numPr>
          <w:ilvl w:val="0"/>
          <w:numId w:val="13"/>
        </w:numPr>
        <w:rPr>
          <w:rFonts w:asciiTheme="minorHAnsi" w:hAnsiTheme="minorHAnsi" w:cs="Arial"/>
          <w:bCs/>
          <w:sz w:val="28"/>
          <w:szCs w:val="28"/>
        </w:rPr>
      </w:pPr>
      <w:r>
        <w:rPr>
          <w:rFonts w:asciiTheme="minorHAnsi" w:hAnsiTheme="minorHAnsi" w:cs="Arial"/>
          <w:bCs/>
          <w:sz w:val="28"/>
          <w:szCs w:val="28"/>
        </w:rPr>
        <w:t>.NET 7 REST WebAPI</w:t>
      </w:r>
    </w:p>
    <w:p w14:paraId="4D8E9E13" w14:textId="36305A2A" w:rsidR="00CD1A7A" w:rsidRDefault="00CD1A7A" w:rsidP="00CD1A7A">
      <w:pPr>
        <w:pStyle w:val="Akapitzlist"/>
        <w:numPr>
          <w:ilvl w:val="0"/>
          <w:numId w:val="13"/>
        </w:numPr>
        <w:rPr>
          <w:rFonts w:asciiTheme="minorHAnsi" w:hAnsiTheme="minorHAnsi" w:cs="Arial"/>
          <w:bCs/>
          <w:sz w:val="28"/>
          <w:szCs w:val="28"/>
        </w:rPr>
      </w:pPr>
      <w:r>
        <w:rPr>
          <w:rFonts w:asciiTheme="minorHAnsi" w:hAnsiTheme="minorHAnsi" w:cs="Arial"/>
          <w:bCs/>
          <w:sz w:val="28"/>
          <w:szCs w:val="28"/>
        </w:rPr>
        <w:t>Angular 14</w:t>
      </w:r>
    </w:p>
    <w:p w14:paraId="2C5072BD" w14:textId="19E5AFCD" w:rsidR="00CD1A7A" w:rsidRDefault="00CD1A7A" w:rsidP="00CD1A7A">
      <w:pPr>
        <w:pStyle w:val="Akapitzlist"/>
        <w:numPr>
          <w:ilvl w:val="0"/>
          <w:numId w:val="13"/>
        </w:numPr>
        <w:rPr>
          <w:rFonts w:asciiTheme="minorHAnsi" w:hAnsiTheme="minorHAnsi" w:cs="Arial"/>
          <w:bCs/>
          <w:sz w:val="28"/>
          <w:szCs w:val="28"/>
        </w:rPr>
      </w:pPr>
      <w:r>
        <w:rPr>
          <w:rFonts w:asciiTheme="minorHAnsi" w:hAnsiTheme="minorHAnsi" w:cs="Arial"/>
          <w:bCs/>
          <w:sz w:val="28"/>
          <w:szCs w:val="28"/>
        </w:rPr>
        <w:t>MS SQL Server</w:t>
      </w:r>
    </w:p>
    <w:p w14:paraId="68ACA78C" w14:textId="7F26657C" w:rsidR="00CD1A7A" w:rsidRDefault="00CD1A7A" w:rsidP="00CD1A7A">
      <w:pPr>
        <w:pStyle w:val="Akapitzlist"/>
        <w:numPr>
          <w:ilvl w:val="0"/>
          <w:numId w:val="13"/>
        </w:numPr>
        <w:rPr>
          <w:rFonts w:asciiTheme="minorHAnsi" w:hAnsiTheme="minorHAnsi" w:cs="Arial"/>
          <w:bCs/>
          <w:sz w:val="28"/>
          <w:szCs w:val="28"/>
        </w:rPr>
      </w:pPr>
      <w:r>
        <w:rPr>
          <w:rFonts w:asciiTheme="minorHAnsi" w:hAnsiTheme="minorHAnsi" w:cs="Arial"/>
          <w:bCs/>
          <w:sz w:val="28"/>
          <w:szCs w:val="28"/>
        </w:rPr>
        <w:t>Entity Framework Core 7</w:t>
      </w:r>
    </w:p>
    <w:p w14:paraId="4FD67E76" w14:textId="77777777" w:rsidR="00CD1A7A" w:rsidRDefault="00CD1A7A" w:rsidP="00CD1A7A">
      <w:pPr>
        <w:rPr>
          <w:rFonts w:asciiTheme="minorHAnsi" w:hAnsiTheme="minorHAnsi" w:cs="Arial"/>
          <w:bCs/>
          <w:sz w:val="28"/>
          <w:szCs w:val="28"/>
        </w:rPr>
      </w:pPr>
    </w:p>
    <w:p w14:paraId="4938B2AD" w14:textId="7C0DA192" w:rsidR="005D754E" w:rsidRDefault="00CD1A7A" w:rsidP="00CD1A7A">
      <w:pPr>
        <w:ind w:left="360" w:firstLine="348"/>
        <w:rPr>
          <w:ins w:id="0" w:author="Jan Kwaśniak (jankwas823)" w:date="2023-06-05T22:59:00Z"/>
          <w:rFonts w:asciiTheme="minorHAnsi" w:hAnsiTheme="minorHAnsi" w:cs="Arial"/>
          <w:bCs/>
          <w:sz w:val="28"/>
          <w:szCs w:val="28"/>
        </w:rPr>
      </w:pPr>
      <w:r>
        <w:rPr>
          <w:rFonts w:asciiTheme="minorHAnsi" w:hAnsiTheme="minorHAnsi" w:cs="Arial"/>
          <w:bCs/>
          <w:sz w:val="28"/>
          <w:szCs w:val="28"/>
        </w:rPr>
        <w:t>Wybór tych technologii został uzależniony głównie od doświadczenia w pracy z nimi przez członków zespołu.</w:t>
      </w:r>
    </w:p>
    <w:p w14:paraId="63CBC00B" w14:textId="5821534F" w:rsidR="00EC2081" w:rsidRDefault="00EC2081" w:rsidP="00CD1A7A">
      <w:pPr>
        <w:ind w:left="360" w:firstLine="348"/>
        <w:rPr>
          <w:ins w:id="1" w:author="Jan Kwaśniak (jankwas823)" w:date="2023-06-05T23:02:00Z"/>
          <w:rFonts w:asciiTheme="minorHAnsi" w:hAnsiTheme="minorHAnsi" w:cs="Arial"/>
          <w:bCs/>
          <w:sz w:val="28"/>
          <w:szCs w:val="28"/>
        </w:rPr>
      </w:pPr>
      <w:ins w:id="2" w:author="Jan Kwaśniak (jankwas823)" w:date="2023-06-05T22:59:00Z">
        <w:r>
          <w:rPr>
            <w:rFonts w:asciiTheme="minorHAnsi" w:hAnsiTheme="minorHAnsi" w:cs="Arial"/>
            <w:bCs/>
            <w:sz w:val="28"/>
            <w:szCs w:val="28"/>
          </w:rPr>
          <w:t xml:space="preserve">Dzięki </w:t>
        </w:r>
      </w:ins>
      <w:ins w:id="3" w:author="Jan Kwaśniak (jankwas823)" w:date="2023-06-05T23:00:00Z">
        <w:r>
          <w:rPr>
            <w:rFonts w:asciiTheme="minorHAnsi" w:hAnsiTheme="minorHAnsi" w:cs="Arial"/>
            <w:bCs/>
            <w:sz w:val="28"/>
            <w:szCs w:val="28"/>
          </w:rPr>
          <w:t>wykorzystaniu EF</w:t>
        </w:r>
      </w:ins>
      <w:ins w:id="4" w:author="Jan Kwaśniak (jankwas823)" w:date="2023-06-05T23:02:00Z">
        <w:r>
          <w:rPr>
            <w:rFonts w:asciiTheme="minorHAnsi" w:hAnsiTheme="minorHAnsi" w:cs="Arial"/>
            <w:bCs/>
            <w:sz w:val="28"/>
            <w:szCs w:val="28"/>
          </w:rPr>
          <w:t>,</w:t>
        </w:r>
      </w:ins>
      <w:ins w:id="5" w:author="Jan Kwaśniak (jankwas823)" w:date="2023-06-05T23:00:00Z">
        <w:r>
          <w:rPr>
            <w:rFonts w:asciiTheme="minorHAnsi" w:hAnsiTheme="minorHAnsi" w:cs="Arial"/>
            <w:bCs/>
            <w:sz w:val="28"/>
            <w:szCs w:val="28"/>
          </w:rPr>
          <w:t xml:space="preserve"> w łatwy sposób udało się przenieść encje</w:t>
        </w:r>
      </w:ins>
      <w:ins w:id="6" w:author="Jan Kwaśniak (jankwas823)" w:date="2023-06-05T23:01:00Z">
        <w:r>
          <w:rPr>
            <w:rFonts w:asciiTheme="minorHAnsi" w:hAnsiTheme="minorHAnsi" w:cs="Arial"/>
            <w:bCs/>
            <w:sz w:val="28"/>
            <w:szCs w:val="28"/>
          </w:rPr>
          <w:t xml:space="preserve"> bazodanowe na </w:t>
        </w:r>
      </w:ins>
      <w:ins w:id="7" w:author="Jan Kwaśniak (jankwas823)" w:date="2023-06-05T23:02:00Z">
        <w:r>
          <w:rPr>
            <w:rFonts w:asciiTheme="minorHAnsi" w:hAnsiTheme="minorHAnsi" w:cs="Arial"/>
            <w:bCs/>
            <w:sz w:val="28"/>
            <w:szCs w:val="28"/>
          </w:rPr>
          <w:t>odpowiednie klasy języka C#.</w:t>
        </w:r>
      </w:ins>
      <w:ins w:id="8" w:author="Jan Kwaśniak (jankwas823)" w:date="2023-06-05T23:14:00Z">
        <w:r w:rsidR="00A26E38">
          <w:rPr>
            <w:rFonts w:asciiTheme="minorHAnsi" w:hAnsiTheme="minorHAnsi" w:cs="Arial"/>
            <w:bCs/>
            <w:sz w:val="28"/>
            <w:szCs w:val="28"/>
          </w:rPr>
          <w:t xml:space="preserve"> Do tego celu wystarczyło wpisać w terminalu jedną komendę program</w:t>
        </w:r>
      </w:ins>
      <w:ins w:id="9" w:author="Jan Kwaśniak (jankwas823)" w:date="2023-06-05T23:15:00Z">
        <w:r w:rsidR="00A26E38">
          <w:rPr>
            <w:rFonts w:asciiTheme="minorHAnsi" w:hAnsiTheme="minorHAnsi" w:cs="Arial"/>
            <w:bCs/>
            <w:sz w:val="28"/>
            <w:szCs w:val="28"/>
          </w:rPr>
          <w:t>u DbContext-Scaffold.</w:t>
        </w:r>
      </w:ins>
    </w:p>
    <w:p w14:paraId="1E6A4C7D" w14:textId="55062F48" w:rsidR="00EC2081" w:rsidRDefault="00EC2081" w:rsidP="00CD1A7A">
      <w:pPr>
        <w:ind w:left="360" w:firstLine="348"/>
        <w:rPr>
          <w:ins w:id="10" w:author="Jan Kwaśniak (jankwas823)" w:date="2023-06-05T23:06:00Z"/>
          <w:rFonts w:asciiTheme="minorHAnsi" w:hAnsiTheme="minorHAnsi" w:cs="Arial"/>
          <w:bCs/>
          <w:sz w:val="28"/>
          <w:szCs w:val="28"/>
        </w:rPr>
      </w:pPr>
      <w:ins w:id="11" w:author="Jan Kwaśniak (jankwas823)" w:date="2023-06-05T23:02:00Z">
        <w:r>
          <w:rPr>
            <w:rFonts w:asciiTheme="minorHAnsi" w:hAnsiTheme="minorHAnsi" w:cs="Arial"/>
            <w:bCs/>
            <w:sz w:val="28"/>
            <w:szCs w:val="28"/>
          </w:rPr>
          <w:lastRenderedPageBreak/>
          <w:t>Środowisko .NET bardzo uła</w:t>
        </w:r>
      </w:ins>
      <w:ins w:id="12" w:author="Jan Kwaśniak (jankwas823)" w:date="2023-06-05T23:03:00Z">
        <w:r>
          <w:rPr>
            <w:rFonts w:asciiTheme="minorHAnsi" w:hAnsiTheme="minorHAnsi" w:cs="Arial"/>
            <w:bCs/>
            <w:sz w:val="28"/>
            <w:szCs w:val="28"/>
          </w:rPr>
          <w:t xml:space="preserve">twia tworzenie zapytań SQL do bazy danych. </w:t>
        </w:r>
      </w:ins>
      <w:ins w:id="13" w:author="Jan Kwaśniak (jankwas823)" w:date="2023-06-05T23:05:00Z">
        <w:r>
          <w:rPr>
            <w:rFonts w:asciiTheme="minorHAnsi" w:hAnsiTheme="minorHAnsi" w:cs="Arial"/>
            <w:bCs/>
            <w:sz w:val="28"/>
            <w:szCs w:val="28"/>
          </w:rPr>
          <w:t>Dzięki mechanizmowi LINQ2SQL nie trzeba</w:t>
        </w:r>
      </w:ins>
      <w:ins w:id="14" w:author="Jan Kwaśniak (jankwas823)" w:date="2023-06-05T23:06:00Z">
        <w:r>
          <w:rPr>
            <w:rFonts w:asciiTheme="minorHAnsi" w:hAnsiTheme="minorHAnsi" w:cs="Arial"/>
            <w:bCs/>
            <w:sz w:val="28"/>
            <w:szCs w:val="28"/>
          </w:rPr>
          <w:t xml:space="preserve"> ich pisać w surowej formie</w:t>
        </w:r>
      </w:ins>
      <w:ins w:id="15" w:author="Jan Kwaśniak (jankwas823)" w:date="2023-06-05T23:28:00Z">
        <w:r w:rsidR="00A26E38">
          <w:rPr>
            <w:rFonts w:asciiTheme="minorHAnsi" w:hAnsiTheme="minorHAnsi" w:cs="Arial"/>
            <w:bCs/>
            <w:sz w:val="28"/>
            <w:szCs w:val="28"/>
          </w:rPr>
          <w:t>, lecz w</w:t>
        </w:r>
        <w:r w:rsidR="00F47733">
          <w:rPr>
            <w:rFonts w:asciiTheme="minorHAnsi" w:hAnsiTheme="minorHAnsi" w:cs="Arial"/>
            <w:bCs/>
            <w:sz w:val="28"/>
            <w:szCs w:val="28"/>
          </w:rPr>
          <w:t xml:space="preserve">e współczesnej formie „łańcuchowania” </w:t>
        </w:r>
      </w:ins>
      <w:ins w:id="16" w:author="Jan Kwaśniak (jankwas823)" w:date="2023-06-05T23:29:00Z">
        <w:r w:rsidR="00F47733">
          <w:rPr>
            <w:rFonts w:asciiTheme="minorHAnsi" w:hAnsiTheme="minorHAnsi" w:cs="Arial"/>
            <w:bCs/>
            <w:sz w:val="28"/>
            <w:szCs w:val="28"/>
          </w:rPr>
          <w:t xml:space="preserve">wywołań </w:t>
        </w:r>
      </w:ins>
      <w:ins w:id="17" w:author="Jan Kwaśniak (jankwas823)" w:date="2023-06-05T23:28:00Z">
        <w:r w:rsidR="00F47733">
          <w:rPr>
            <w:rFonts w:asciiTheme="minorHAnsi" w:hAnsiTheme="minorHAnsi" w:cs="Arial"/>
            <w:bCs/>
            <w:sz w:val="28"/>
            <w:szCs w:val="28"/>
          </w:rPr>
          <w:t>funkcji.</w:t>
        </w:r>
      </w:ins>
    </w:p>
    <w:p w14:paraId="4D280354" w14:textId="7B5EB829" w:rsidR="00EC2081" w:rsidRDefault="00EC2081" w:rsidP="00CD1A7A">
      <w:pPr>
        <w:ind w:left="360" w:firstLine="348"/>
        <w:rPr>
          <w:rFonts w:asciiTheme="minorHAnsi" w:hAnsiTheme="minorHAnsi" w:cs="Arial"/>
          <w:bCs/>
          <w:sz w:val="28"/>
          <w:szCs w:val="28"/>
        </w:rPr>
      </w:pPr>
      <w:ins w:id="18" w:author="Jan Kwaśniak (jankwas823)" w:date="2023-06-05T23:06:00Z">
        <w:r>
          <w:rPr>
            <w:rFonts w:asciiTheme="minorHAnsi" w:hAnsiTheme="minorHAnsi" w:cs="Arial"/>
            <w:bCs/>
            <w:sz w:val="28"/>
            <w:szCs w:val="28"/>
          </w:rPr>
          <w:t>Framework Angular</w:t>
        </w:r>
      </w:ins>
      <w:ins w:id="19" w:author="Jan Kwaśniak (jankwas823)" w:date="2023-06-05T23:07:00Z">
        <w:r>
          <w:rPr>
            <w:rFonts w:asciiTheme="minorHAnsi" w:hAnsiTheme="minorHAnsi" w:cs="Arial"/>
            <w:bCs/>
            <w:sz w:val="28"/>
            <w:szCs w:val="28"/>
          </w:rPr>
          <w:t xml:space="preserve"> </w:t>
        </w:r>
      </w:ins>
      <w:ins w:id="20" w:author="Jan Kwaśniak (jankwas823)" w:date="2023-06-05T23:08:00Z">
        <w:r w:rsidR="00A26E38">
          <w:rPr>
            <w:rFonts w:asciiTheme="minorHAnsi" w:hAnsiTheme="minorHAnsi" w:cs="Arial"/>
            <w:bCs/>
            <w:sz w:val="28"/>
            <w:szCs w:val="28"/>
          </w:rPr>
          <w:t>daje ogromną s</w:t>
        </w:r>
      </w:ins>
      <w:ins w:id="21" w:author="Jan Kwaśniak (jankwas823)" w:date="2023-06-05T23:09:00Z">
        <w:r w:rsidR="00A26E38">
          <w:rPr>
            <w:rFonts w:asciiTheme="minorHAnsi" w:hAnsiTheme="minorHAnsi" w:cs="Arial"/>
            <w:bCs/>
            <w:sz w:val="28"/>
            <w:szCs w:val="28"/>
          </w:rPr>
          <w:t>wobodę w wytwarzaniu aplikacji typu SPA (Single Page Application)</w:t>
        </w:r>
      </w:ins>
      <w:ins w:id="22" w:author="Jan Kwaśniak (jankwas823)" w:date="2023-06-05T23:10:00Z">
        <w:r w:rsidR="00A26E38">
          <w:rPr>
            <w:rFonts w:asciiTheme="minorHAnsi" w:hAnsiTheme="minorHAnsi" w:cs="Arial"/>
            <w:bCs/>
            <w:sz w:val="28"/>
            <w:szCs w:val="28"/>
          </w:rPr>
          <w:t>,</w:t>
        </w:r>
      </w:ins>
      <w:ins w:id="23" w:author="Jan Kwaśniak (jankwas823)" w:date="2023-06-05T23:09:00Z">
        <w:r w:rsidR="00A26E38">
          <w:rPr>
            <w:rFonts w:asciiTheme="minorHAnsi" w:hAnsiTheme="minorHAnsi" w:cs="Arial"/>
            <w:bCs/>
            <w:sz w:val="28"/>
            <w:szCs w:val="28"/>
          </w:rPr>
          <w:t xml:space="preserve"> i dzięki gotowym komponentom z paczki Material, tworzenie </w:t>
        </w:r>
      </w:ins>
      <w:ins w:id="24" w:author="Jan Kwaśniak (jankwas823)" w:date="2023-06-05T23:29:00Z">
        <w:r w:rsidR="00F47733">
          <w:rPr>
            <w:rFonts w:asciiTheme="minorHAnsi" w:hAnsiTheme="minorHAnsi" w:cs="Arial"/>
            <w:bCs/>
            <w:sz w:val="28"/>
            <w:szCs w:val="28"/>
          </w:rPr>
          <w:t>takich rozwiązań</w:t>
        </w:r>
      </w:ins>
      <w:ins w:id="25" w:author="Jan Kwaśniak (jankwas823)" w:date="2023-06-05T23:09:00Z">
        <w:r w:rsidR="00A26E38">
          <w:rPr>
            <w:rFonts w:asciiTheme="minorHAnsi" w:hAnsiTheme="minorHAnsi" w:cs="Arial"/>
            <w:bCs/>
            <w:sz w:val="28"/>
            <w:szCs w:val="28"/>
          </w:rPr>
          <w:t xml:space="preserve"> przebiega znacznie sprawniej.</w:t>
        </w:r>
      </w:ins>
    </w:p>
    <w:p w14:paraId="29A9FD82" w14:textId="77777777" w:rsidR="00CD1A7A" w:rsidRDefault="00CD1A7A" w:rsidP="005D754E">
      <w:pPr>
        <w:jc w:val="center"/>
        <w:rPr>
          <w:ins w:id="26" w:author="Jan Kwaśniak (jankwas823)" w:date="2023-06-05T22:58:00Z"/>
          <w:rFonts w:asciiTheme="minorHAnsi" w:hAnsiTheme="minorHAnsi" w:cs="Arial"/>
          <w:bCs/>
          <w:i/>
          <w:iCs/>
        </w:rPr>
      </w:pPr>
    </w:p>
    <w:p w14:paraId="494B1B55" w14:textId="77777777" w:rsidR="00CD1A7A" w:rsidRDefault="00CD1A7A" w:rsidP="005D754E">
      <w:pPr>
        <w:jc w:val="center"/>
        <w:rPr>
          <w:ins w:id="27" w:author="Jan Kwaśniak (jankwas823)" w:date="2023-06-05T22:59:00Z"/>
          <w:rFonts w:asciiTheme="minorHAnsi" w:hAnsiTheme="minorHAnsi" w:cs="Arial"/>
          <w:bCs/>
          <w:i/>
          <w:iCs/>
        </w:rPr>
      </w:pPr>
    </w:p>
    <w:p w14:paraId="62BD8E15" w14:textId="77777777" w:rsidR="00EC2081" w:rsidRDefault="00EC2081" w:rsidP="005D754E">
      <w:pPr>
        <w:jc w:val="center"/>
        <w:rPr>
          <w:ins w:id="28" w:author="Jan Kwaśniak (jankwas823)" w:date="2023-06-05T22:59:00Z"/>
          <w:rFonts w:asciiTheme="minorHAnsi" w:hAnsiTheme="minorHAnsi" w:cs="Arial"/>
          <w:bCs/>
          <w:i/>
          <w:iCs/>
        </w:rPr>
      </w:pPr>
    </w:p>
    <w:p w14:paraId="37C4A157" w14:textId="77777777" w:rsidR="00EC2081" w:rsidRDefault="00EC2081" w:rsidP="005D754E">
      <w:pPr>
        <w:jc w:val="center"/>
        <w:rPr>
          <w:ins w:id="29" w:author="Jan Kwaśniak (jankwas823)" w:date="2023-06-05T22:59:00Z"/>
          <w:rFonts w:asciiTheme="minorHAnsi" w:hAnsiTheme="minorHAnsi" w:cs="Arial"/>
          <w:bCs/>
          <w:i/>
          <w:iCs/>
        </w:rPr>
      </w:pPr>
    </w:p>
    <w:p w14:paraId="18EB4B85" w14:textId="7DF568E3" w:rsidR="00F47733" w:rsidRPr="00F47733" w:rsidRDefault="00F47733" w:rsidP="00F47733">
      <w:pPr>
        <w:pStyle w:val="Akapitzlist"/>
        <w:numPr>
          <w:ilvl w:val="1"/>
          <w:numId w:val="11"/>
        </w:numPr>
        <w:rPr>
          <w:ins w:id="30" w:author="Jan Kwaśniak (jankwas823)" w:date="2023-06-05T23:30:00Z"/>
          <w:rFonts w:asciiTheme="minorHAnsi" w:hAnsiTheme="minorHAnsi" w:cs="Arial"/>
          <w:bCs/>
          <w:sz w:val="40"/>
          <w:szCs w:val="40"/>
          <w:rPrChange w:id="31" w:author="Jan Kwaśniak (jankwas823)" w:date="2023-06-05T23:30:00Z">
            <w:rPr>
              <w:ins w:id="32" w:author="Jan Kwaśniak (jankwas823)" w:date="2023-06-05T23:30:00Z"/>
            </w:rPr>
          </w:rPrChange>
        </w:rPr>
        <w:pPrChange w:id="33" w:author="Jan Kwaśniak (jankwas823)" w:date="2023-06-05T23:30:00Z">
          <w:pPr>
            <w:ind w:firstLine="708"/>
          </w:pPr>
        </w:pPrChange>
      </w:pPr>
      <w:ins w:id="34" w:author="Jan Kwaśniak (jankwas823)" w:date="2023-06-05T23:30:00Z">
        <w:r w:rsidRPr="00F47733">
          <w:rPr>
            <w:rFonts w:asciiTheme="minorHAnsi" w:hAnsiTheme="minorHAnsi" w:cs="Arial"/>
            <w:bCs/>
            <w:sz w:val="40"/>
            <w:szCs w:val="40"/>
            <w:rPrChange w:id="35" w:author="Jan Kwaśniak (jankwas823)" w:date="2023-06-05T23:30:00Z">
              <w:rPr/>
            </w:rPrChange>
          </w:rPr>
          <w:t>Rozwiązania w implementacji</w:t>
        </w:r>
      </w:ins>
      <w:ins w:id="36" w:author="Jan Kwaśniak (jankwas823)" w:date="2023-06-06T00:19:00Z">
        <w:r w:rsidR="00C22E39">
          <w:rPr>
            <w:rFonts w:asciiTheme="minorHAnsi" w:hAnsiTheme="minorHAnsi" w:cs="Arial"/>
            <w:bCs/>
            <w:sz w:val="40"/>
            <w:szCs w:val="40"/>
          </w:rPr>
          <w:t xml:space="preserve"> i napotkane </w:t>
        </w:r>
      </w:ins>
      <w:ins w:id="37" w:author="Jan Kwaśniak (jankwas823)" w:date="2023-06-06T00:20:00Z">
        <w:r w:rsidR="00C22E39">
          <w:rPr>
            <w:rFonts w:asciiTheme="minorHAnsi" w:hAnsiTheme="minorHAnsi" w:cs="Arial"/>
            <w:bCs/>
            <w:sz w:val="40"/>
            <w:szCs w:val="40"/>
          </w:rPr>
          <w:t>problemy</w:t>
        </w:r>
      </w:ins>
    </w:p>
    <w:p w14:paraId="3B06B214" w14:textId="77777777" w:rsidR="00F47733" w:rsidRDefault="00F47733" w:rsidP="00F47733">
      <w:pPr>
        <w:ind w:left="720"/>
        <w:rPr>
          <w:ins w:id="38" w:author="Jan Kwaśniak (jankwas823)" w:date="2023-06-05T23:30:00Z"/>
          <w:rFonts w:asciiTheme="minorHAnsi" w:hAnsiTheme="minorHAnsi" w:cs="Arial"/>
          <w:bCs/>
          <w:sz w:val="40"/>
          <w:szCs w:val="40"/>
        </w:rPr>
      </w:pPr>
    </w:p>
    <w:p w14:paraId="090F7430" w14:textId="77777777" w:rsidR="00F47733" w:rsidRDefault="00F47733" w:rsidP="00F47733">
      <w:pPr>
        <w:ind w:left="720"/>
        <w:rPr>
          <w:ins w:id="39" w:author="Jan Kwaśniak (jankwas823)" w:date="2023-06-05T23:30:00Z"/>
          <w:rFonts w:asciiTheme="minorHAnsi" w:hAnsiTheme="minorHAnsi" w:cs="Arial"/>
          <w:bCs/>
          <w:sz w:val="36"/>
          <w:szCs w:val="36"/>
        </w:rPr>
      </w:pPr>
    </w:p>
    <w:p w14:paraId="7F298CBD" w14:textId="2C83ED46" w:rsidR="00F47733" w:rsidRDefault="004C1B8C" w:rsidP="00DD421E">
      <w:pPr>
        <w:ind w:firstLine="708"/>
        <w:rPr>
          <w:ins w:id="40" w:author="Jan Kwaśniak (jankwas823)" w:date="2023-06-06T00:01:00Z"/>
          <w:rFonts w:asciiTheme="minorHAnsi" w:hAnsiTheme="minorHAnsi" w:cs="Arial"/>
          <w:bCs/>
          <w:sz w:val="28"/>
          <w:szCs w:val="28"/>
        </w:rPr>
      </w:pPr>
      <w:ins w:id="41" w:author="Jan Kwaśniak (jankwas823)" w:date="2023-06-05T23:54:00Z">
        <w:r>
          <w:rPr>
            <w:rFonts w:asciiTheme="minorHAnsi" w:hAnsiTheme="minorHAnsi" w:cs="Arial"/>
            <w:bCs/>
            <w:sz w:val="28"/>
            <w:szCs w:val="28"/>
          </w:rPr>
          <w:t>Całość implementacji warstwy backe</w:t>
        </w:r>
      </w:ins>
      <w:ins w:id="42" w:author="Jan Kwaśniak (jankwas823)" w:date="2023-06-05T23:55:00Z">
        <w:r>
          <w:rPr>
            <w:rFonts w:asciiTheme="minorHAnsi" w:hAnsiTheme="minorHAnsi" w:cs="Arial"/>
            <w:bCs/>
            <w:sz w:val="28"/>
            <w:szCs w:val="28"/>
          </w:rPr>
          <w:t xml:space="preserve">nd została oparta o architekturę usług (services). Logika działania i zapytania do bazy danych </w:t>
        </w:r>
      </w:ins>
      <w:ins w:id="43" w:author="Jan Kwaśniak (jankwas823)" w:date="2023-06-05T23:56:00Z">
        <w:r w:rsidR="00DD421E">
          <w:rPr>
            <w:rFonts w:asciiTheme="minorHAnsi" w:hAnsiTheme="minorHAnsi" w:cs="Arial"/>
            <w:bCs/>
            <w:sz w:val="28"/>
            <w:szCs w:val="28"/>
          </w:rPr>
          <w:t xml:space="preserve">wykonywane są właśnie w odpowiednich usługach. Za wywołanie </w:t>
        </w:r>
      </w:ins>
      <w:ins w:id="44" w:author="Jan Kwaśniak (jankwas823)" w:date="2023-06-05T23:57:00Z">
        <w:r w:rsidR="00DD421E">
          <w:rPr>
            <w:rFonts w:asciiTheme="minorHAnsi" w:hAnsiTheme="minorHAnsi" w:cs="Arial"/>
            <w:bCs/>
            <w:sz w:val="28"/>
            <w:szCs w:val="28"/>
          </w:rPr>
          <w:t xml:space="preserve">odpowiednich funkcji z serwisów odpowiedzialny jest kontroler. </w:t>
        </w:r>
      </w:ins>
      <w:ins w:id="45" w:author="Jan Kwaśniak (jankwas823)" w:date="2023-06-05T23:59:00Z">
        <w:r w:rsidR="00DD421E">
          <w:rPr>
            <w:rFonts w:asciiTheme="minorHAnsi" w:hAnsiTheme="minorHAnsi" w:cs="Arial"/>
            <w:bCs/>
            <w:sz w:val="28"/>
            <w:szCs w:val="28"/>
          </w:rPr>
          <w:t>Jest</w:t>
        </w:r>
      </w:ins>
      <w:ins w:id="46" w:author="Jan Kwaśniak (jankwas823)" w:date="2023-06-05T23:57:00Z">
        <w:r w:rsidR="00DD421E">
          <w:rPr>
            <w:rFonts w:asciiTheme="minorHAnsi" w:hAnsiTheme="minorHAnsi" w:cs="Arial"/>
            <w:bCs/>
            <w:sz w:val="28"/>
            <w:szCs w:val="28"/>
          </w:rPr>
          <w:t xml:space="preserve"> </w:t>
        </w:r>
      </w:ins>
      <w:ins w:id="47" w:author="Jan Kwaśniak (jankwas823)" w:date="2023-06-05T23:59:00Z">
        <w:r w:rsidR="00DD421E">
          <w:rPr>
            <w:rFonts w:asciiTheme="minorHAnsi" w:hAnsiTheme="minorHAnsi" w:cs="Arial"/>
            <w:bCs/>
            <w:sz w:val="28"/>
            <w:szCs w:val="28"/>
          </w:rPr>
          <w:t>to klasa</w:t>
        </w:r>
      </w:ins>
      <w:ins w:id="48" w:author="Jan Kwaśniak (jankwas823)" w:date="2023-06-05T23:57:00Z">
        <w:r w:rsidR="00DD421E">
          <w:rPr>
            <w:rFonts w:asciiTheme="minorHAnsi" w:hAnsiTheme="minorHAnsi" w:cs="Arial"/>
            <w:bCs/>
            <w:sz w:val="28"/>
            <w:szCs w:val="28"/>
          </w:rPr>
          <w:t>, któr</w:t>
        </w:r>
      </w:ins>
      <w:ins w:id="49" w:author="Jan Kwaśniak (jankwas823)" w:date="2023-06-05T23:59:00Z">
        <w:r w:rsidR="00DD421E">
          <w:rPr>
            <w:rFonts w:asciiTheme="minorHAnsi" w:hAnsiTheme="minorHAnsi" w:cs="Arial"/>
            <w:bCs/>
            <w:sz w:val="28"/>
            <w:szCs w:val="28"/>
          </w:rPr>
          <w:t>a</w:t>
        </w:r>
      </w:ins>
      <w:ins w:id="50" w:author="Jan Kwaśniak (jankwas823)" w:date="2023-06-05T23:57:00Z">
        <w:r w:rsidR="00DD421E">
          <w:rPr>
            <w:rFonts w:asciiTheme="minorHAnsi" w:hAnsiTheme="minorHAnsi" w:cs="Arial"/>
            <w:bCs/>
            <w:sz w:val="28"/>
            <w:szCs w:val="28"/>
          </w:rPr>
          <w:t xml:space="preserve"> </w:t>
        </w:r>
      </w:ins>
      <w:ins w:id="51" w:author="Jan Kwaśniak (jankwas823)" w:date="2023-06-05T23:58:00Z">
        <w:r w:rsidR="00DD421E">
          <w:rPr>
            <w:rFonts w:asciiTheme="minorHAnsi" w:hAnsiTheme="minorHAnsi" w:cs="Arial"/>
            <w:bCs/>
            <w:sz w:val="28"/>
            <w:szCs w:val="28"/>
          </w:rPr>
          <w:t xml:space="preserve">reaguje na </w:t>
        </w:r>
      </w:ins>
      <w:ins w:id="52" w:author="Jan Kwaśniak (jankwas823)" w:date="2023-06-05T23:59:00Z">
        <w:r w:rsidR="00DD421E">
          <w:rPr>
            <w:rFonts w:asciiTheme="minorHAnsi" w:hAnsiTheme="minorHAnsi" w:cs="Arial"/>
            <w:bCs/>
            <w:sz w:val="28"/>
            <w:szCs w:val="28"/>
          </w:rPr>
          <w:t>wysłane</w:t>
        </w:r>
      </w:ins>
      <w:ins w:id="53" w:author="Jan Kwaśniak (jankwas823)" w:date="2023-06-05T23:58:00Z">
        <w:r w:rsidR="00DD421E">
          <w:rPr>
            <w:rFonts w:asciiTheme="minorHAnsi" w:hAnsiTheme="minorHAnsi" w:cs="Arial"/>
            <w:bCs/>
            <w:sz w:val="28"/>
            <w:szCs w:val="28"/>
          </w:rPr>
          <w:t xml:space="preserve"> zapyta</w:t>
        </w:r>
      </w:ins>
      <w:ins w:id="54" w:author="Jan Kwaśniak (jankwas823)" w:date="2023-06-05T23:59:00Z">
        <w:r w:rsidR="00DD421E">
          <w:rPr>
            <w:rFonts w:asciiTheme="minorHAnsi" w:hAnsiTheme="minorHAnsi" w:cs="Arial"/>
            <w:bCs/>
            <w:sz w:val="28"/>
            <w:szCs w:val="28"/>
          </w:rPr>
          <w:t>nie</w:t>
        </w:r>
      </w:ins>
      <w:ins w:id="55" w:author="Jan Kwaśniak (jankwas823)" w:date="2023-06-05T23:58:00Z">
        <w:r w:rsidR="00DD421E">
          <w:rPr>
            <w:rFonts w:asciiTheme="minorHAnsi" w:hAnsiTheme="minorHAnsi" w:cs="Arial"/>
            <w:bCs/>
            <w:sz w:val="28"/>
            <w:szCs w:val="28"/>
          </w:rPr>
          <w:t xml:space="preserve"> pod konkretny punkt końcowy</w:t>
        </w:r>
      </w:ins>
      <w:ins w:id="56" w:author="Jan Kwaśniak (jankwas823)" w:date="2023-06-05T23:59:00Z">
        <w:r w:rsidR="00DD421E">
          <w:rPr>
            <w:rFonts w:asciiTheme="minorHAnsi" w:hAnsiTheme="minorHAnsi" w:cs="Arial"/>
            <w:bCs/>
            <w:sz w:val="28"/>
            <w:szCs w:val="28"/>
          </w:rPr>
          <w:t xml:space="preserve"> i zwraca </w:t>
        </w:r>
      </w:ins>
      <w:ins w:id="57" w:author="Jan Kwaśniak (jankwas823)" w:date="2023-06-06T00:00:00Z">
        <w:r w:rsidR="00DD421E">
          <w:rPr>
            <w:rFonts w:asciiTheme="minorHAnsi" w:hAnsiTheme="minorHAnsi" w:cs="Arial"/>
            <w:bCs/>
            <w:sz w:val="28"/>
            <w:szCs w:val="28"/>
          </w:rPr>
          <w:t xml:space="preserve">obiekt wraz z kodem odpowiedzi. Technologia .NET wykorzystuje również kontener zależności, który </w:t>
        </w:r>
      </w:ins>
      <w:ins w:id="58" w:author="Jan Kwaśniak (jankwas823)" w:date="2023-06-06T00:01:00Z">
        <w:r w:rsidR="00DD421E">
          <w:rPr>
            <w:rFonts w:asciiTheme="minorHAnsi" w:hAnsiTheme="minorHAnsi" w:cs="Arial"/>
            <w:bCs/>
            <w:sz w:val="28"/>
            <w:szCs w:val="28"/>
          </w:rPr>
          <w:t>zarządza cyklem tychże usług, dzięki czemu ich tworzenie nie odbywa się jawnie przez słowo kluczowe „new”.</w:t>
        </w:r>
      </w:ins>
    </w:p>
    <w:p w14:paraId="73985289" w14:textId="38CAA283" w:rsidR="00DD421E" w:rsidRDefault="00DD421E" w:rsidP="00DD421E">
      <w:pPr>
        <w:ind w:firstLine="708"/>
        <w:rPr>
          <w:ins w:id="59" w:author="Jan Kwaśniak (jankwas823)" w:date="2023-06-06T00:06:00Z"/>
          <w:rFonts w:asciiTheme="minorHAnsi" w:hAnsiTheme="minorHAnsi" w:cs="Arial"/>
          <w:bCs/>
          <w:sz w:val="28"/>
          <w:szCs w:val="28"/>
        </w:rPr>
      </w:pPr>
      <w:ins w:id="60" w:author="Jan Kwaśniak (jankwas823)" w:date="2023-06-06T00:01:00Z">
        <w:r>
          <w:rPr>
            <w:rFonts w:asciiTheme="minorHAnsi" w:hAnsiTheme="minorHAnsi" w:cs="Arial"/>
            <w:bCs/>
            <w:sz w:val="28"/>
            <w:szCs w:val="28"/>
          </w:rPr>
          <w:t xml:space="preserve">Żeby </w:t>
        </w:r>
      </w:ins>
      <w:ins w:id="61" w:author="Jan Kwaśniak (jankwas823)" w:date="2023-06-06T00:02:00Z">
        <w:r>
          <w:rPr>
            <w:rFonts w:asciiTheme="minorHAnsi" w:hAnsiTheme="minorHAnsi" w:cs="Arial"/>
            <w:bCs/>
            <w:sz w:val="28"/>
            <w:szCs w:val="28"/>
          </w:rPr>
          <w:t xml:space="preserve">uniknąć zwracania obiektów klas reprezentujących encje, utworzone zostały klasy DTO. Dzięki nim </w:t>
        </w:r>
      </w:ins>
      <w:ins w:id="62" w:author="Jan Kwaśniak (jankwas823)" w:date="2023-06-06T00:03:00Z">
        <w:r>
          <w:rPr>
            <w:rFonts w:asciiTheme="minorHAnsi" w:hAnsiTheme="minorHAnsi" w:cs="Arial"/>
            <w:bCs/>
            <w:sz w:val="28"/>
            <w:szCs w:val="28"/>
          </w:rPr>
          <w:t>przekazane dane do klienta nie zawierają wrażliwych informacji oraz mogą zostać dowolnie przekształcone.</w:t>
        </w:r>
      </w:ins>
      <w:ins w:id="63" w:author="Jan Kwaśniak (jankwas823)" w:date="2023-06-06T00:04:00Z">
        <w:r>
          <w:rPr>
            <w:rFonts w:asciiTheme="minorHAnsi" w:hAnsiTheme="minorHAnsi" w:cs="Arial"/>
            <w:bCs/>
            <w:sz w:val="28"/>
            <w:szCs w:val="28"/>
          </w:rPr>
          <w:t xml:space="preserve"> W celu ułatwienia mapowania między </w:t>
        </w:r>
      </w:ins>
      <w:ins w:id="64" w:author="Jan Kwaśniak (jankwas823)" w:date="2023-06-06T00:05:00Z">
        <w:r>
          <w:rPr>
            <w:rFonts w:asciiTheme="minorHAnsi" w:hAnsiTheme="minorHAnsi" w:cs="Arial"/>
            <w:bCs/>
            <w:sz w:val="28"/>
            <w:szCs w:val="28"/>
          </w:rPr>
          <w:t>danymi typami, wykorzystano narzędzie AutoMapper. Eliminuje on konieczność ręcznego mapowania oraz pozwala również wykonać mapowanie w trakcie pracy na bazie danych</w:t>
        </w:r>
      </w:ins>
      <w:ins w:id="65" w:author="Jan Kwaśniak (jankwas823)" w:date="2023-06-06T00:06:00Z">
        <w:r>
          <w:rPr>
            <w:rFonts w:asciiTheme="minorHAnsi" w:hAnsiTheme="minorHAnsi" w:cs="Arial"/>
            <w:bCs/>
            <w:sz w:val="28"/>
            <w:szCs w:val="28"/>
          </w:rPr>
          <w:t>, a nie tylko w pamięci.</w:t>
        </w:r>
      </w:ins>
    </w:p>
    <w:p w14:paraId="065F58AB" w14:textId="478F2FD9" w:rsidR="005B5750" w:rsidRDefault="005B5750" w:rsidP="00DD421E">
      <w:pPr>
        <w:ind w:firstLine="708"/>
        <w:rPr>
          <w:ins w:id="66" w:author="Jan Kwaśniak (jankwas823)" w:date="2023-06-06T00:13:00Z"/>
          <w:rFonts w:asciiTheme="minorHAnsi" w:hAnsiTheme="minorHAnsi" w:cs="Arial"/>
          <w:bCs/>
          <w:sz w:val="28"/>
          <w:szCs w:val="28"/>
        </w:rPr>
      </w:pPr>
      <w:ins w:id="67" w:author="Jan Kwaśniak (jankwas823)" w:date="2023-06-06T00:07:00Z">
        <w:r>
          <w:rPr>
            <w:rFonts w:asciiTheme="minorHAnsi" w:hAnsiTheme="minorHAnsi" w:cs="Arial"/>
            <w:bCs/>
            <w:sz w:val="28"/>
            <w:szCs w:val="28"/>
          </w:rPr>
          <w:t xml:space="preserve">Wykorzystanie interfejsu LINQ2SQL jest </w:t>
        </w:r>
      </w:ins>
      <w:ins w:id="68" w:author="Jan Kwaśniak (jankwas823)" w:date="2023-06-06T00:08:00Z">
        <w:r>
          <w:rPr>
            <w:rFonts w:asciiTheme="minorHAnsi" w:hAnsiTheme="minorHAnsi" w:cs="Arial"/>
            <w:bCs/>
            <w:sz w:val="28"/>
            <w:szCs w:val="28"/>
          </w:rPr>
          <w:t xml:space="preserve">bardzo czytelne i ułatwia pisanie zapytań do bazy danych. Niestety w przypadku niektórych zapytań, </w:t>
        </w:r>
      </w:ins>
      <w:ins w:id="69" w:author="Jan Kwaśniak (jankwas823)" w:date="2023-06-06T00:09:00Z">
        <w:r>
          <w:rPr>
            <w:rFonts w:asciiTheme="minorHAnsi" w:hAnsiTheme="minorHAnsi" w:cs="Arial"/>
            <w:bCs/>
            <w:sz w:val="28"/>
            <w:szCs w:val="28"/>
          </w:rPr>
          <w:t xml:space="preserve">ukazuje się jego wada jaką jest wydajność. </w:t>
        </w:r>
      </w:ins>
      <w:ins w:id="70" w:author="Jan Kwaśniak (jankwas823)" w:date="2023-06-06T00:10:00Z">
        <w:r>
          <w:rPr>
            <w:rFonts w:asciiTheme="minorHAnsi" w:hAnsiTheme="minorHAnsi" w:cs="Arial"/>
            <w:bCs/>
            <w:sz w:val="28"/>
            <w:szCs w:val="28"/>
          </w:rPr>
          <w:t>W trakcie pisania aplikacji, zauważono że narzędzie Entity Framework, z jednego zapytania tworzy ich znacznie więcej.</w:t>
        </w:r>
      </w:ins>
      <w:ins w:id="71" w:author="Jan Kwaśniak (jankwas823)" w:date="2023-06-06T00:11:00Z">
        <w:r>
          <w:rPr>
            <w:rFonts w:asciiTheme="minorHAnsi" w:hAnsiTheme="minorHAnsi" w:cs="Arial"/>
            <w:bCs/>
            <w:sz w:val="28"/>
            <w:szCs w:val="28"/>
          </w:rPr>
          <w:t xml:space="preserve"> Z tego powodu do wyszukiwania ofert z kategorii i ich podkategorii napisano surowe</w:t>
        </w:r>
      </w:ins>
      <w:ins w:id="72" w:author="Jan Kwaśniak (jankwas823)" w:date="2023-06-06T00:12:00Z">
        <w:r>
          <w:rPr>
            <w:rFonts w:asciiTheme="minorHAnsi" w:hAnsiTheme="minorHAnsi" w:cs="Arial"/>
            <w:bCs/>
            <w:sz w:val="28"/>
            <w:szCs w:val="28"/>
          </w:rPr>
          <w:t>, pojedyńcze</w:t>
        </w:r>
      </w:ins>
      <w:ins w:id="73" w:author="Jan Kwaśniak (jankwas823)" w:date="2023-06-06T00:11:00Z">
        <w:r>
          <w:rPr>
            <w:rFonts w:asciiTheme="minorHAnsi" w:hAnsiTheme="minorHAnsi" w:cs="Arial"/>
            <w:bCs/>
            <w:sz w:val="28"/>
            <w:szCs w:val="28"/>
          </w:rPr>
          <w:t xml:space="preserve"> zapytanie SQL, k</w:t>
        </w:r>
      </w:ins>
      <w:ins w:id="74" w:author="Jan Kwaśniak (jankwas823)" w:date="2023-06-06T00:12:00Z">
        <w:r>
          <w:rPr>
            <w:rFonts w:asciiTheme="minorHAnsi" w:hAnsiTheme="minorHAnsi" w:cs="Arial"/>
            <w:bCs/>
            <w:sz w:val="28"/>
            <w:szCs w:val="28"/>
          </w:rPr>
          <w:t>tóre było znacznie szybsze.</w:t>
        </w:r>
      </w:ins>
    </w:p>
    <w:p w14:paraId="41693305" w14:textId="530426F3" w:rsidR="00EC2081" w:rsidRDefault="005B5750" w:rsidP="005B5750">
      <w:pPr>
        <w:rPr>
          <w:ins w:id="75" w:author="Jan Kwaśniak (jankwas823)" w:date="2023-06-06T00:23:00Z"/>
          <w:rFonts w:asciiTheme="minorHAnsi" w:hAnsiTheme="minorHAnsi" w:cs="Arial"/>
          <w:bCs/>
          <w:sz w:val="28"/>
          <w:szCs w:val="28"/>
        </w:rPr>
      </w:pPr>
      <w:ins w:id="76" w:author="Jan Kwaśniak (jankwas823)" w:date="2023-06-06T00:13:00Z">
        <w:r>
          <w:rPr>
            <w:rFonts w:asciiTheme="minorHAnsi" w:hAnsiTheme="minorHAnsi" w:cs="Arial"/>
            <w:bCs/>
            <w:sz w:val="40"/>
            <w:szCs w:val="40"/>
          </w:rPr>
          <w:tab/>
        </w:r>
      </w:ins>
      <w:ins w:id="77" w:author="Jan Kwaśniak (jankwas823)" w:date="2023-06-06T00:14:00Z">
        <w:r>
          <w:rPr>
            <w:rFonts w:asciiTheme="minorHAnsi" w:hAnsiTheme="minorHAnsi" w:cs="Arial"/>
            <w:bCs/>
            <w:sz w:val="28"/>
            <w:szCs w:val="28"/>
          </w:rPr>
          <w:t xml:space="preserve">Tworzenie instancji produktu okazało się nie być najprostszym zadaniem. </w:t>
        </w:r>
      </w:ins>
      <w:ins w:id="78" w:author="Jan Kwaśniak (jankwas823)" w:date="2023-06-06T00:15:00Z">
        <w:r>
          <w:rPr>
            <w:rFonts w:asciiTheme="minorHAnsi" w:hAnsiTheme="minorHAnsi" w:cs="Arial"/>
            <w:bCs/>
            <w:sz w:val="28"/>
            <w:szCs w:val="28"/>
          </w:rPr>
          <w:t>Propozycją jego rozwiązani</w:t>
        </w:r>
      </w:ins>
      <w:ins w:id="79" w:author="Jan Kwaśniak (jankwas823)" w:date="2023-06-06T00:18:00Z">
        <w:r w:rsidR="00C22E39">
          <w:rPr>
            <w:rFonts w:asciiTheme="minorHAnsi" w:hAnsiTheme="minorHAnsi" w:cs="Arial"/>
            <w:bCs/>
            <w:sz w:val="28"/>
            <w:szCs w:val="28"/>
          </w:rPr>
          <w:t>a</w:t>
        </w:r>
      </w:ins>
      <w:ins w:id="80" w:author="Jan Kwaśniak (jankwas823)" w:date="2023-06-06T00:15:00Z">
        <w:r>
          <w:rPr>
            <w:rFonts w:asciiTheme="minorHAnsi" w:hAnsiTheme="minorHAnsi" w:cs="Arial"/>
            <w:bCs/>
            <w:sz w:val="28"/>
            <w:szCs w:val="28"/>
          </w:rPr>
          <w:t xml:space="preserve"> b</w:t>
        </w:r>
      </w:ins>
      <w:ins w:id="81" w:author="Jan Kwaśniak (jankwas823)" w:date="2023-06-06T00:16:00Z">
        <w:r>
          <w:rPr>
            <w:rFonts w:asciiTheme="minorHAnsi" w:hAnsiTheme="minorHAnsi" w:cs="Arial"/>
            <w:bCs/>
            <w:sz w:val="28"/>
            <w:szCs w:val="28"/>
          </w:rPr>
          <w:t xml:space="preserve">yło utworzenie </w:t>
        </w:r>
        <w:r w:rsidR="00C22E39">
          <w:rPr>
            <w:rFonts w:asciiTheme="minorHAnsi" w:hAnsiTheme="minorHAnsi" w:cs="Arial"/>
            <w:bCs/>
            <w:sz w:val="28"/>
            <w:szCs w:val="28"/>
          </w:rPr>
          <w:t xml:space="preserve">w odpowiedniej </w:t>
        </w:r>
      </w:ins>
      <w:ins w:id="82" w:author="Jan Kwaśniak (jankwas823)" w:date="2023-06-06T00:17:00Z">
        <w:r w:rsidR="00C22E39">
          <w:rPr>
            <w:rFonts w:asciiTheme="minorHAnsi" w:hAnsiTheme="minorHAnsi" w:cs="Arial"/>
            <w:bCs/>
            <w:sz w:val="28"/>
            <w:szCs w:val="28"/>
          </w:rPr>
          <w:t>t</w:t>
        </w:r>
      </w:ins>
      <w:ins w:id="83" w:author="Jan Kwaśniak (jankwas823)" w:date="2023-06-06T00:16:00Z">
        <w:r w:rsidR="00C22E39">
          <w:rPr>
            <w:rFonts w:asciiTheme="minorHAnsi" w:hAnsiTheme="minorHAnsi" w:cs="Arial"/>
            <w:bCs/>
            <w:sz w:val="28"/>
            <w:szCs w:val="28"/>
          </w:rPr>
          <w:t xml:space="preserve">abeli </w:t>
        </w:r>
      </w:ins>
      <w:ins w:id="84" w:author="Jan Kwaśniak (jankwas823)" w:date="2023-06-06T00:17:00Z">
        <w:r w:rsidR="00C22E39">
          <w:rPr>
            <w:rFonts w:asciiTheme="minorHAnsi" w:hAnsiTheme="minorHAnsi" w:cs="Arial"/>
            <w:bCs/>
            <w:sz w:val="28"/>
            <w:szCs w:val="28"/>
          </w:rPr>
          <w:t xml:space="preserve">kolumnę </w:t>
        </w:r>
      </w:ins>
      <w:ins w:id="85" w:author="Jan Kwaśniak (jankwas823)" w:date="2023-06-06T00:16:00Z">
        <w:r w:rsidR="00C22E39">
          <w:rPr>
            <w:rFonts w:asciiTheme="minorHAnsi" w:hAnsiTheme="minorHAnsi" w:cs="Arial"/>
            <w:bCs/>
            <w:sz w:val="28"/>
            <w:szCs w:val="28"/>
          </w:rPr>
          <w:t>przechowują typ string</w:t>
        </w:r>
      </w:ins>
      <w:ins w:id="86" w:author="Jan Kwaśniak (jankwas823)" w:date="2023-06-06T00:17:00Z">
        <w:r w:rsidR="00C22E39">
          <w:rPr>
            <w:rFonts w:asciiTheme="minorHAnsi" w:hAnsiTheme="minorHAnsi" w:cs="Arial"/>
            <w:bCs/>
            <w:sz w:val="28"/>
            <w:szCs w:val="28"/>
          </w:rPr>
          <w:t xml:space="preserve">, w której znajdował się tekst w formacie JSON wraz z właściwościami produktu. </w:t>
        </w:r>
      </w:ins>
      <w:ins w:id="87" w:author="Jan Kwaśniak (jankwas823)" w:date="2023-06-06T00:21:00Z">
        <w:r w:rsidR="00C22E39">
          <w:rPr>
            <w:rFonts w:asciiTheme="minorHAnsi" w:hAnsiTheme="minorHAnsi" w:cs="Arial"/>
            <w:bCs/>
            <w:sz w:val="28"/>
            <w:szCs w:val="28"/>
          </w:rPr>
          <w:t xml:space="preserve">Takie obejście problemu od początku wydawało się </w:t>
        </w:r>
        <w:r w:rsidR="00C22E39">
          <w:rPr>
            <w:rFonts w:asciiTheme="minorHAnsi" w:hAnsiTheme="minorHAnsi" w:cs="Arial"/>
            <w:bCs/>
            <w:sz w:val="28"/>
            <w:szCs w:val="28"/>
          </w:rPr>
          <w:lastRenderedPageBreak/>
          <w:t>nie w pełni poprawne, lecz ze względu na brak innego, lepszego pomysłu, takie rozwiąz</w:t>
        </w:r>
      </w:ins>
      <w:ins w:id="88" w:author="Jan Kwaśniak (jankwas823)" w:date="2023-06-06T00:22:00Z">
        <w:r w:rsidR="00C22E39">
          <w:rPr>
            <w:rFonts w:asciiTheme="minorHAnsi" w:hAnsiTheme="minorHAnsi" w:cs="Arial"/>
            <w:bCs/>
            <w:sz w:val="28"/>
            <w:szCs w:val="28"/>
          </w:rPr>
          <w:t xml:space="preserve">anie trafiło do </w:t>
        </w:r>
      </w:ins>
      <w:ins w:id="89" w:author="Jan Kwaśniak (jankwas823)" w:date="2023-06-06T00:33:00Z">
        <w:r w:rsidR="0016014F">
          <w:rPr>
            <w:rFonts w:asciiTheme="minorHAnsi" w:hAnsiTheme="minorHAnsi" w:cs="Arial"/>
            <w:bCs/>
            <w:sz w:val="28"/>
            <w:szCs w:val="28"/>
          </w:rPr>
          <w:t xml:space="preserve">ostatecznej </w:t>
        </w:r>
      </w:ins>
      <w:ins w:id="90" w:author="Jan Kwaśniak (jankwas823)" w:date="2023-06-06T00:22:00Z">
        <w:r w:rsidR="00C22E39">
          <w:rPr>
            <w:rFonts w:asciiTheme="minorHAnsi" w:hAnsiTheme="minorHAnsi" w:cs="Arial"/>
            <w:bCs/>
            <w:sz w:val="28"/>
            <w:szCs w:val="28"/>
          </w:rPr>
          <w:t>wersji aplikacji.</w:t>
        </w:r>
      </w:ins>
    </w:p>
    <w:p w14:paraId="14EA2828" w14:textId="77777777" w:rsidR="00C22E39" w:rsidRDefault="00C22E39" w:rsidP="005B5750">
      <w:pPr>
        <w:rPr>
          <w:ins w:id="91" w:author="Jan Kwaśniak (jankwas823)" w:date="2023-06-06T00:23:00Z"/>
          <w:rFonts w:asciiTheme="minorHAnsi" w:hAnsiTheme="minorHAnsi" w:cs="Arial"/>
          <w:bCs/>
          <w:sz w:val="28"/>
          <w:szCs w:val="28"/>
        </w:rPr>
      </w:pPr>
    </w:p>
    <w:p w14:paraId="7F154FF6" w14:textId="77777777" w:rsidR="00C22E39" w:rsidRDefault="00C22E39" w:rsidP="005B5750">
      <w:pPr>
        <w:rPr>
          <w:ins w:id="92" w:author="Jan Kwaśniak (jankwas823)" w:date="2023-06-06T00:24:00Z"/>
          <w:rFonts w:asciiTheme="minorHAnsi" w:hAnsiTheme="minorHAnsi" w:cs="Arial"/>
          <w:bCs/>
          <w:sz w:val="28"/>
          <w:szCs w:val="28"/>
        </w:rPr>
      </w:pPr>
    </w:p>
    <w:p w14:paraId="7C6CF35C" w14:textId="77777777" w:rsidR="00C22E39" w:rsidRDefault="00C22E39" w:rsidP="005B5750">
      <w:pPr>
        <w:rPr>
          <w:ins w:id="93" w:author="Jan Kwaśniak (jankwas823)" w:date="2023-06-06T00:23:00Z"/>
          <w:rFonts w:asciiTheme="minorHAnsi" w:hAnsiTheme="minorHAnsi" w:cs="Arial"/>
          <w:bCs/>
          <w:sz w:val="28"/>
          <w:szCs w:val="28"/>
        </w:rPr>
      </w:pPr>
    </w:p>
    <w:p w14:paraId="44F0749C" w14:textId="378EC888" w:rsidR="00EC2081" w:rsidRDefault="00C22E39" w:rsidP="00C22E39">
      <w:pPr>
        <w:pStyle w:val="Akapitzlist"/>
        <w:numPr>
          <w:ilvl w:val="0"/>
          <w:numId w:val="11"/>
        </w:numPr>
        <w:rPr>
          <w:ins w:id="94" w:author="Jan Kwaśniak (jankwas823)" w:date="2023-06-06T00:24:00Z"/>
          <w:rFonts w:asciiTheme="minorHAnsi" w:hAnsiTheme="minorHAnsi" w:cs="Arial"/>
          <w:bCs/>
          <w:sz w:val="48"/>
          <w:szCs w:val="48"/>
        </w:rPr>
      </w:pPr>
      <w:ins w:id="95" w:author="Jan Kwaśniak (jankwas823)" w:date="2023-06-06T00:23:00Z">
        <w:r w:rsidRPr="00C22E39">
          <w:rPr>
            <w:rFonts w:asciiTheme="minorHAnsi" w:hAnsiTheme="minorHAnsi" w:cs="Arial"/>
            <w:bCs/>
            <w:sz w:val="48"/>
            <w:szCs w:val="48"/>
            <w:rPrChange w:id="96" w:author="Jan Kwaśniak (jankwas823)" w:date="2023-06-06T00:24:00Z">
              <w:rPr>
                <w:rFonts w:asciiTheme="minorHAnsi" w:hAnsiTheme="minorHAnsi" w:cs="Arial"/>
                <w:bCs/>
                <w:sz w:val="28"/>
                <w:szCs w:val="28"/>
              </w:rPr>
            </w:rPrChange>
          </w:rPr>
          <w:t>Wnioski</w:t>
        </w:r>
      </w:ins>
    </w:p>
    <w:p w14:paraId="79BE5322" w14:textId="77777777" w:rsidR="00C22E39" w:rsidRDefault="00C22E39" w:rsidP="00C22E39">
      <w:pPr>
        <w:rPr>
          <w:ins w:id="97" w:author="Jan Kwaśniak (jankwas823)" w:date="2023-06-06T00:24:00Z"/>
          <w:rFonts w:asciiTheme="minorHAnsi" w:hAnsiTheme="minorHAnsi" w:cs="Arial"/>
          <w:bCs/>
          <w:sz w:val="48"/>
          <w:szCs w:val="48"/>
        </w:rPr>
      </w:pPr>
    </w:p>
    <w:p w14:paraId="11AE9BCA" w14:textId="1B7C6FDE" w:rsidR="00C22E39" w:rsidRPr="00C22E39" w:rsidRDefault="00C22E39" w:rsidP="00C22E39">
      <w:pPr>
        <w:rPr>
          <w:rFonts w:asciiTheme="minorHAnsi" w:hAnsiTheme="minorHAnsi" w:cs="Arial"/>
          <w:bCs/>
          <w:sz w:val="28"/>
          <w:szCs w:val="28"/>
          <w:rPrChange w:id="98" w:author="Jan Kwaśniak (jankwas823)" w:date="2023-06-06T00:24:00Z">
            <w:rPr/>
          </w:rPrChange>
        </w:rPr>
        <w:pPrChange w:id="99" w:author="Jan Kwaśniak (jankwas823)" w:date="2023-06-06T00:24:00Z">
          <w:pPr>
            <w:jc w:val="center"/>
          </w:pPr>
        </w:pPrChange>
      </w:pPr>
      <w:ins w:id="100" w:author="Jan Kwaśniak (jankwas823)" w:date="2023-06-06T00:24:00Z">
        <w:r>
          <w:rPr>
            <w:rFonts w:asciiTheme="minorHAnsi" w:hAnsiTheme="minorHAnsi" w:cs="Arial"/>
            <w:bCs/>
            <w:sz w:val="28"/>
            <w:szCs w:val="28"/>
          </w:rPr>
          <w:t xml:space="preserve">Stworzenie </w:t>
        </w:r>
      </w:ins>
      <w:ins w:id="101" w:author="Jan Kwaśniak (jankwas823)" w:date="2023-06-06T00:25:00Z">
        <w:r>
          <w:rPr>
            <w:rFonts w:asciiTheme="minorHAnsi" w:hAnsiTheme="minorHAnsi" w:cs="Arial"/>
            <w:bCs/>
            <w:sz w:val="28"/>
            <w:szCs w:val="28"/>
          </w:rPr>
          <w:t>aplikacji</w:t>
        </w:r>
      </w:ins>
      <w:ins w:id="102" w:author="Jan Kwaśniak (jankwas823)" w:date="2023-06-06T00:24:00Z">
        <w:r>
          <w:rPr>
            <w:rFonts w:asciiTheme="minorHAnsi" w:hAnsiTheme="minorHAnsi" w:cs="Arial"/>
            <w:bCs/>
            <w:sz w:val="28"/>
            <w:szCs w:val="28"/>
          </w:rPr>
          <w:t xml:space="preserve"> </w:t>
        </w:r>
      </w:ins>
      <w:ins w:id="103" w:author="Jan Kwaśniak (jankwas823)" w:date="2023-06-06T00:31:00Z">
        <w:r w:rsidR="0016014F">
          <w:rPr>
            <w:rFonts w:asciiTheme="minorHAnsi" w:hAnsiTheme="minorHAnsi" w:cs="Arial"/>
            <w:bCs/>
            <w:sz w:val="28"/>
            <w:szCs w:val="28"/>
          </w:rPr>
          <w:t>zwiększyło</w:t>
        </w:r>
      </w:ins>
      <w:ins w:id="104" w:author="Jan Kwaśniak (jankwas823)" w:date="2023-06-06T00:24:00Z">
        <w:r>
          <w:rPr>
            <w:rFonts w:asciiTheme="minorHAnsi" w:hAnsiTheme="minorHAnsi" w:cs="Arial"/>
            <w:bCs/>
            <w:sz w:val="28"/>
            <w:szCs w:val="28"/>
          </w:rPr>
          <w:t xml:space="preserve"> nasze umiejętności w </w:t>
        </w:r>
      </w:ins>
      <w:ins w:id="105" w:author="Jan Kwaśniak (jankwas823)" w:date="2023-06-06T00:31:00Z">
        <w:r w:rsidR="0016014F">
          <w:rPr>
            <w:rFonts w:asciiTheme="minorHAnsi" w:hAnsiTheme="minorHAnsi" w:cs="Arial"/>
            <w:bCs/>
            <w:sz w:val="28"/>
            <w:szCs w:val="28"/>
          </w:rPr>
          <w:t>wy</w:t>
        </w:r>
      </w:ins>
      <w:ins w:id="106" w:author="Jan Kwaśniak (jankwas823)" w:date="2023-06-06T00:26:00Z">
        <w:r w:rsidR="0016014F">
          <w:rPr>
            <w:rFonts w:asciiTheme="minorHAnsi" w:hAnsiTheme="minorHAnsi" w:cs="Arial"/>
            <w:bCs/>
            <w:sz w:val="28"/>
            <w:szCs w:val="28"/>
          </w:rPr>
          <w:t>tw</w:t>
        </w:r>
      </w:ins>
      <w:ins w:id="107" w:author="Jan Kwaśniak (jankwas823)" w:date="2023-06-06T00:31:00Z">
        <w:r w:rsidR="0016014F">
          <w:rPr>
            <w:rFonts w:asciiTheme="minorHAnsi" w:hAnsiTheme="minorHAnsi" w:cs="Arial"/>
            <w:bCs/>
            <w:sz w:val="28"/>
            <w:szCs w:val="28"/>
          </w:rPr>
          <w:t xml:space="preserve">arzaniu </w:t>
        </w:r>
      </w:ins>
      <w:ins w:id="108" w:author="Jan Kwaśniak (jankwas823)" w:date="2023-06-06T00:26:00Z">
        <w:r w:rsidR="0016014F">
          <w:rPr>
            <w:rFonts w:asciiTheme="minorHAnsi" w:hAnsiTheme="minorHAnsi" w:cs="Arial"/>
            <w:bCs/>
            <w:sz w:val="28"/>
            <w:szCs w:val="28"/>
          </w:rPr>
          <w:t xml:space="preserve">oprogramowania </w:t>
        </w:r>
      </w:ins>
      <w:ins w:id="109" w:author="Jan Kwaśniak (jankwas823)" w:date="2023-06-06T00:31:00Z">
        <w:r w:rsidR="0016014F">
          <w:rPr>
            <w:rFonts w:asciiTheme="minorHAnsi" w:hAnsiTheme="minorHAnsi" w:cs="Arial"/>
            <w:bCs/>
            <w:sz w:val="28"/>
            <w:szCs w:val="28"/>
          </w:rPr>
          <w:t xml:space="preserve">w </w:t>
        </w:r>
      </w:ins>
      <w:ins w:id="110" w:author="Jan Kwaśniak (jankwas823)" w:date="2023-06-06T00:24:00Z">
        <w:r>
          <w:rPr>
            <w:rFonts w:asciiTheme="minorHAnsi" w:hAnsiTheme="minorHAnsi" w:cs="Arial"/>
            <w:bCs/>
            <w:sz w:val="28"/>
            <w:szCs w:val="28"/>
          </w:rPr>
          <w:t xml:space="preserve">wybranych przez nas technologiach. </w:t>
        </w:r>
      </w:ins>
      <w:ins w:id="111" w:author="Jan Kwaśniak (jankwas823)" w:date="2023-06-06T00:26:00Z">
        <w:r w:rsidR="0016014F">
          <w:rPr>
            <w:rFonts w:asciiTheme="minorHAnsi" w:hAnsiTheme="minorHAnsi" w:cs="Arial"/>
            <w:bCs/>
            <w:sz w:val="28"/>
            <w:szCs w:val="28"/>
          </w:rPr>
          <w:t xml:space="preserve">Część zespołu odpowiedzialna za warstwę backend zdobyła pierwsze doświadczenie </w:t>
        </w:r>
      </w:ins>
      <w:ins w:id="112" w:author="Jan Kwaśniak (jankwas823)" w:date="2023-06-06T00:27:00Z">
        <w:r w:rsidR="0016014F">
          <w:rPr>
            <w:rFonts w:asciiTheme="minorHAnsi" w:hAnsiTheme="minorHAnsi" w:cs="Arial"/>
            <w:bCs/>
            <w:sz w:val="28"/>
            <w:szCs w:val="28"/>
          </w:rPr>
          <w:t xml:space="preserve">z podejściem database first. </w:t>
        </w:r>
      </w:ins>
      <w:ins w:id="113" w:author="Jan Kwaśniak (jankwas823)" w:date="2023-06-06T00:28:00Z">
        <w:r w:rsidR="0016014F">
          <w:rPr>
            <w:rFonts w:asciiTheme="minorHAnsi" w:hAnsiTheme="minorHAnsi" w:cs="Arial"/>
            <w:bCs/>
            <w:sz w:val="28"/>
            <w:szCs w:val="28"/>
          </w:rPr>
          <w:t xml:space="preserve">Projekt </w:t>
        </w:r>
      </w:ins>
      <w:ins w:id="114" w:author="Jan Kwaśniak (jankwas823)" w:date="2023-06-06T00:29:00Z">
        <w:r w:rsidR="0016014F">
          <w:rPr>
            <w:rFonts w:asciiTheme="minorHAnsi" w:hAnsiTheme="minorHAnsi" w:cs="Arial"/>
            <w:bCs/>
            <w:sz w:val="28"/>
            <w:szCs w:val="28"/>
          </w:rPr>
          <w:t xml:space="preserve">dał </w:t>
        </w:r>
        <w:r w:rsidR="0016014F">
          <w:rPr>
            <w:rFonts w:asciiTheme="minorHAnsi" w:hAnsiTheme="minorHAnsi" w:cs="Arial"/>
            <w:bCs/>
            <w:sz w:val="28"/>
            <w:szCs w:val="28"/>
          </w:rPr>
          <w:t xml:space="preserve">również </w:t>
        </w:r>
        <w:r w:rsidR="0016014F">
          <w:rPr>
            <w:rFonts w:asciiTheme="minorHAnsi" w:hAnsiTheme="minorHAnsi" w:cs="Arial"/>
            <w:bCs/>
            <w:sz w:val="28"/>
            <w:szCs w:val="28"/>
          </w:rPr>
          <w:t>możliwość</w:t>
        </w:r>
      </w:ins>
      <w:ins w:id="115" w:author="Jan Kwaśniak (jankwas823)" w:date="2023-06-06T00:28:00Z">
        <w:r w:rsidR="0016014F">
          <w:rPr>
            <w:rFonts w:asciiTheme="minorHAnsi" w:hAnsiTheme="minorHAnsi" w:cs="Arial"/>
            <w:bCs/>
            <w:sz w:val="28"/>
            <w:szCs w:val="28"/>
          </w:rPr>
          <w:t xml:space="preserve"> </w:t>
        </w:r>
      </w:ins>
      <w:ins w:id="116" w:author="Jan Kwaśniak (jankwas823)" w:date="2023-06-06T00:32:00Z">
        <w:r w:rsidR="0016014F">
          <w:rPr>
            <w:rFonts w:asciiTheme="minorHAnsi" w:hAnsiTheme="minorHAnsi" w:cs="Arial"/>
            <w:bCs/>
            <w:sz w:val="28"/>
            <w:szCs w:val="28"/>
          </w:rPr>
          <w:t>zastosow</w:t>
        </w:r>
        <w:r w:rsidR="0016014F">
          <w:rPr>
            <w:rFonts w:asciiTheme="minorHAnsi" w:hAnsiTheme="minorHAnsi" w:cs="Arial"/>
            <w:bCs/>
            <w:sz w:val="28"/>
            <w:szCs w:val="28"/>
          </w:rPr>
          <w:t xml:space="preserve">ania </w:t>
        </w:r>
      </w:ins>
      <w:ins w:id="117" w:author="Jan Kwaśniak (jankwas823)" w:date="2023-06-06T00:28:00Z">
        <w:r w:rsidR="0016014F">
          <w:rPr>
            <w:rFonts w:asciiTheme="minorHAnsi" w:hAnsiTheme="minorHAnsi" w:cs="Arial"/>
            <w:bCs/>
            <w:sz w:val="28"/>
            <w:szCs w:val="28"/>
          </w:rPr>
          <w:t xml:space="preserve">w praktyce wiedzę </w:t>
        </w:r>
      </w:ins>
      <w:ins w:id="118" w:author="Jan Kwaśniak (jankwas823)" w:date="2023-06-06T00:29:00Z">
        <w:r w:rsidR="0016014F">
          <w:rPr>
            <w:rFonts w:asciiTheme="minorHAnsi" w:hAnsiTheme="minorHAnsi" w:cs="Arial"/>
            <w:bCs/>
            <w:sz w:val="28"/>
            <w:szCs w:val="28"/>
          </w:rPr>
          <w:t>zdobytą na przedmiocie Podstawy Baz Danych.</w:t>
        </w:r>
      </w:ins>
      <w:ins w:id="119" w:author="Jan Kwaśniak (jankwas823)" w:date="2023-06-06T00:30:00Z">
        <w:r w:rsidR="0016014F">
          <w:rPr>
            <w:rFonts w:asciiTheme="minorHAnsi" w:hAnsiTheme="minorHAnsi" w:cs="Arial"/>
            <w:bCs/>
            <w:sz w:val="28"/>
            <w:szCs w:val="28"/>
          </w:rPr>
          <w:t xml:space="preserve"> W szczególności przetestował nasze zrozumienie tworzenia diagramów ERD oraz nakładania odpowie</w:t>
        </w:r>
      </w:ins>
      <w:ins w:id="120" w:author="Jan Kwaśniak (jankwas823)" w:date="2023-06-06T00:31:00Z">
        <w:r w:rsidR="0016014F">
          <w:rPr>
            <w:rFonts w:asciiTheme="minorHAnsi" w:hAnsiTheme="minorHAnsi" w:cs="Arial"/>
            <w:bCs/>
            <w:sz w:val="28"/>
            <w:szCs w:val="28"/>
          </w:rPr>
          <w:t>dnich więzów referencyjnych na związki między tabelami.</w:t>
        </w:r>
      </w:ins>
    </w:p>
    <w:p w14:paraId="06012FF0" w14:textId="77777777" w:rsidR="005D754E" w:rsidRDefault="005D754E" w:rsidP="005D754E">
      <w:pPr>
        <w:jc w:val="center"/>
        <w:rPr>
          <w:rFonts w:asciiTheme="minorHAnsi" w:hAnsiTheme="minorHAnsi" w:cs="Arial"/>
          <w:bCs/>
          <w:i/>
          <w:iCs/>
        </w:rPr>
      </w:pPr>
    </w:p>
    <w:p w14:paraId="5B4C8477" w14:textId="77777777" w:rsidR="005D754E" w:rsidRDefault="005D754E" w:rsidP="005D754E">
      <w:pPr>
        <w:jc w:val="center"/>
        <w:rPr>
          <w:rFonts w:asciiTheme="minorHAnsi" w:hAnsiTheme="minorHAnsi" w:cs="Arial"/>
          <w:bCs/>
          <w:i/>
          <w:iCs/>
        </w:rPr>
      </w:pPr>
    </w:p>
    <w:p w14:paraId="2D82A685" w14:textId="77777777" w:rsidR="005D754E" w:rsidRDefault="005D754E" w:rsidP="005D754E">
      <w:pPr>
        <w:jc w:val="center"/>
        <w:rPr>
          <w:rFonts w:asciiTheme="minorHAnsi" w:hAnsiTheme="minorHAnsi" w:cs="Arial"/>
          <w:bCs/>
          <w:i/>
          <w:iCs/>
        </w:rPr>
      </w:pPr>
    </w:p>
    <w:p w14:paraId="5CA89B65" w14:textId="77777777" w:rsidR="005D754E" w:rsidRDefault="005D754E" w:rsidP="005D754E">
      <w:pPr>
        <w:jc w:val="center"/>
        <w:rPr>
          <w:rFonts w:asciiTheme="minorHAnsi" w:hAnsiTheme="minorHAnsi" w:cs="Arial"/>
          <w:bCs/>
          <w:i/>
          <w:iCs/>
        </w:rPr>
      </w:pPr>
    </w:p>
    <w:p w14:paraId="7B33F5B2" w14:textId="77777777" w:rsidR="005D754E" w:rsidRDefault="005D754E" w:rsidP="005D754E">
      <w:pPr>
        <w:jc w:val="center"/>
        <w:rPr>
          <w:rFonts w:asciiTheme="minorHAnsi" w:hAnsiTheme="minorHAnsi" w:cs="Arial"/>
          <w:bCs/>
          <w:i/>
          <w:iCs/>
        </w:rPr>
      </w:pPr>
    </w:p>
    <w:p w14:paraId="3EC62FA7" w14:textId="77777777" w:rsidR="005D754E" w:rsidRDefault="005D754E" w:rsidP="005D754E">
      <w:pPr>
        <w:jc w:val="center"/>
        <w:rPr>
          <w:rFonts w:asciiTheme="minorHAnsi" w:hAnsiTheme="minorHAnsi" w:cs="Arial"/>
          <w:bCs/>
          <w:i/>
          <w:iCs/>
        </w:rPr>
      </w:pPr>
    </w:p>
    <w:p w14:paraId="44A6DA6C" w14:textId="77777777" w:rsidR="005D754E" w:rsidRDefault="005D754E" w:rsidP="005D754E">
      <w:pPr>
        <w:jc w:val="center"/>
        <w:rPr>
          <w:rFonts w:asciiTheme="minorHAnsi" w:hAnsiTheme="minorHAnsi" w:cs="Arial"/>
          <w:bCs/>
          <w:i/>
          <w:iCs/>
        </w:rPr>
      </w:pPr>
    </w:p>
    <w:p w14:paraId="7EE54515" w14:textId="77777777" w:rsidR="005D754E" w:rsidRDefault="005D754E" w:rsidP="005D754E">
      <w:pPr>
        <w:jc w:val="center"/>
        <w:rPr>
          <w:rFonts w:asciiTheme="minorHAnsi" w:hAnsiTheme="minorHAnsi" w:cs="Arial"/>
          <w:bCs/>
          <w:i/>
          <w:iCs/>
        </w:rPr>
      </w:pPr>
    </w:p>
    <w:p w14:paraId="33E458ED" w14:textId="77777777" w:rsidR="005D754E" w:rsidRDefault="005D754E" w:rsidP="005D754E">
      <w:pPr>
        <w:jc w:val="center"/>
        <w:rPr>
          <w:rFonts w:asciiTheme="minorHAnsi" w:hAnsiTheme="minorHAnsi" w:cs="Arial"/>
          <w:bCs/>
          <w:i/>
          <w:iCs/>
        </w:rPr>
      </w:pPr>
    </w:p>
    <w:p w14:paraId="23AF56EC" w14:textId="77777777" w:rsidR="005D754E" w:rsidRDefault="005D754E" w:rsidP="005D754E">
      <w:pPr>
        <w:jc w:val="center"/>
        <w:rPr>
          <w:rFonts w:asciiTheme="minorHAnsi" w:hAnsiTheme="minorHAnsi" w:cs="Arial"/>
          <w:bCs/>
          <w:i/>
          <w:iCs/>
        </w:rPr>
      </w:pPr>
    </w:p>
    <w:p w14:paraId="440AC4CF" w14:textId="77777777" w:rsidR="005D754E" w:rsidRDefault="005D754E" w:rsidP="005D754E">
      <w:pPr>
        <w:jc w:val="center"/>
        <w:rPr>
          <w:rFonts w:asciiTheme="minorHAnsi" w:hAnsiTheme="minorHAnsi" w:cs="Arial"/>
          <w:bCs/>
          <w:i/>
          <w:iCs/>
        </w:rPr>
      </w:pPr>
    </w:p>
    <w:p w14:paraId="17B35EA5" w14:textId="77777777" w:rsidR="005D754E" w:rsidRDefault="005D754E" w:rsidP="005D754E">
      <w:pPr>
        <w:jc w:val="center"/>
        <w:rPr>
          <w:rFonts w:asciiTheme="minorHAnsi" w:hAnsiTheme="minorHAnsi" w:cs="Arial"/>
          <w:bCs/>
          <w:i/>
          <w:iCs/>
        </w:rPr>
      </w:pPr>
    </w:p>
    <w:p w14:paraId="3193F0BB" w14:textId="77777777" w:rsidR="005D754E" w:rsidRDefault="005D754E" w:rsidP="005D754E">
      <w:pPr>
        <w:jc w:val="center"/>
        <w:rPr>
          <w:rFonts w:asciiTheme="minorHAnsi" w:hAnsiTheme="minorHAnsi" w:cs="Arial"/>
          <w:bCs/>
          <w:i/>
          <w:iCs/>
        </w:rPr>
      </w:pPr>
    </w:p>
    <w:p w14:paraId="3F976F0D" w14:textId="77777777" w:rsidR="005D754E" w:rsidRDefault="005D754E" w:rsidP="005D754E">
      <w:pPr>
        <w:jc w:val="center"/>
        <w:rPr>
          <w:rFonts w:asciiTheme="minorHAnsi" w:hAnsiTheme="minorHAnsi" w:cs="Arial"/>
          <w:bCs/>
          <w:i/>
          <w:iCs/>
        </w:rPr>
      </w:pPr>
    </w:p>
    <w:p w14:paraId="2BE8FCE7" w14:textId="77777777" w:rsidR="005D754E" w:rsidRDefault="005D754E" w:rsidP="005D754E">
      <w:pPr>
        <w:jc w:val="center"/>
        <w:rPr>
          <w:rFonts w:asciiTheme="minorHAnsi" w:hAnsiTheme="minorHAnsi" w:cs="Arial"/>
          <w:bCs/>
          <w:i/>
          <w:iCs/>
        </w:rPr>
      </w:pPr>
    </w:p>
    <w:p w14:paraId="045A1A31" w14:textId="77777777" w:rsidR="005D754E" w:rsidRDefault="005D754E" w:rsidP="005D754E">
      <w:pPr>
        <w:jc w:val="center"/>
        <w:rPr>
          <w:rFonts w:asciiTheme="minorHAnsi" w:hAnsiTheme="minorHAnsi" w:cs="Arial"/>
          <w:bCs/>
          <w:i/>
          <w:iCs/>
        </w:rPr>
      </w:pPr>
    </w:p>
    <w:p w14:paraId="3F9EADBA" w14:textId="77777777" w:rsidR="005D754E" w:rsidRDefault="005D754E" w:rsidP="005D754E">
      <w:pPr>
        <w:jc w:val="center"/>
        <w:rPr>
          <w:rFonts w:asciiTheme="minorHAnsi" w:hAnsiTheme="minorHAnsi" w:cs="Arial"/>
          <w:bCs/>
          <w:i/>
          <w:iCs/>
        </w:rPr>
      </w:pPr>
    </w:p>
    <w:p w14:paraId="2EBE2E10" w14:textId="77777777" w:rsidR="005D754E" w:rsidRDefault="005D754E" w:rsidP="005D754E">
      <w:pPr>
        <w:jc w:val="center"/>
        <w:rPr>
          <w:rFonts w:asciiTheme="minorHAnsi" w:hAnsiTheme="minorHAnsi" w:cs="Arial"/>
          <w:bCs/>
          <w:i/>
          <w:iCs/>
        </w:rPr>
      </w:pPr>
    </w:p>
    <w:p w14:paraId="1D3E3CC7" w14:textId="77777777" w:rsidR="005D754E" w:rsidRDefault="005D754E" w:rsidP="005D754E">
      <w:pPr>
        <w:jc w:val="center"/>
        <w:rPr>
          <w:rFonts w:asciiTheme="minorHAnsi" w:hAnsiTheme="minorHAnsi" w:cs="Arial"/>
          <w:bCs/>
          <w:i/>
          <w:iCs/>
        </w:rPr>
      </w:pPr>
    </w:p>
    <w:p w14:paraId="317E0598" w14:textId="35E0A39E" w:rsidR="005D754E" w:rsidRPr="005D754E" w:rsidRDefault="005D754E" w:rsidP="005D754E">
      <w:pPr>
        <w:jc w:val="center"/>
        <w:rPr>
          <w:rFonts w:asciiTheme="minorHAnsi" w:hAnsiTheme="minorHAnsi" w:cs="Arial"/>
          <w:bCs/>
          <w:i/>
          <w:iCs/>
        </w:rPr>
      </w:pPr>
    </w:p>
    <w:sectPr w:rsidR="005D754E" w:rsidRPr="005D754E" w:rsidSect="00767374">
      <w:pgSz w:w="11906" w:h="16838" w:code="9"/>
      <w:pgMar w:top="1418" w:right="1418" w:bottom="1418" w:left="1418" w:header="0" w:footer="0" w:gutter="0"/>
      <w:paperSrc w:firs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E600C3" w14:textId="77777777" w:rsidR="00A24031" w:rsidRDefault="00A24031" w:rsidP="00FE5289">
      <w:r>
        <w:separator/>
      </w:r>
    </w:p>
  </w:endnote>
  <w:endnote w:type="continuationSeparator" w:id="0">
    <w:p w14:paraId="55598376" w14:textId="77777777" w:rsidR="00A24031" w:rsidRDefault="00A24031" w:rsidP="00FE5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FC9B30" w14:textId="77777777" w:rsidR="00A24031" w:rsidRDefault="00A24031" w:rsidP="00FE5289">
      <w:r>
        <w:separator/>
      </w:r>
    </w:p>
  </w:footnote>
  <w:footnote w:type="continuationSeparator" w:id="0">
    <w:p w14:paraId="24164CD3" w14:textId="77777777" w:rsidR="00A24031" w:rsidRDefault="00A24031" w:rsidP="00FE5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661A7"/>
    <w:multiLevelType w:val="hybridMultilevel"/>
    <w:tmpl w:val="AB42AF3A"/>
    <w:lvl w:ilvl="0" w:tplc="0415000F">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48972D9"/>
    <w:multiLevelType w:val="hybridMultilevel"/>
    <w:tmpl w:val="42CA8D5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D531228"/>
    <w:multiLevelType w:val="hybridMultilevel"/>
    <w:tmpl w:val="27B247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AB272F6"/>
    <w:multiLevelType w:val="hybridMultilevel"/>
    <w:tmpl w:val="4662A1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D8C64CA"/>
    <w:multiLevelType w:val="hybridMultilevel"/>
    <w:tmpl w:val="4EB2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7246D8B"/>
    <w:multiLevelType w:val="hybridMultilevel"/>
    <w:tmpl w:val="1612F9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5855041C"/>
    <w:multiLevelType w:val="multilevel"/>
    <w:tmpl w:val="531E143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 w15:restartNumberingAfterBreak="0">
    <w:nsid w:val="5EF05D83"/>
    <w:multiLevelType w:val="hybridMultilevel"/>
    <w:tmpl w:val="A1EA0C8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64485A50"/>
    <w:multiLevelType w:val="multilevel"/>
    <w:tmpl w:val="531E143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9" w15:restartNumberingAfterBreak="0">
    <w:nsid w:val="67D65BB2"/>
    <w:multiLevelType w:val="hybridMultilevel"/>
    <w:tmpl w:val="4926A298"/>
    <w:lvl w:ilvl="0" w:tplc="5D76FC08">
      <w:start w:val="4"/>
      <w:numFmt w:val="bullet"/>
      <w:lvlText w:val=""/>
      <w:lvlJc w:val="left"/>
      <w:pPr>
        <w:ind w:left="720" w:hanging="360"/>
      </w:pPr>
      <w:rPr>
        <w:rFonts w:ascii="Symbol" w:eastAsia="Times New Roman" w:hAnsi="Symbol" w:cs="Aria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F030A64"/>
    <w:multiLevelType w:val="hybridMultilevel"/>
    <w:tmpl w:val="C4045B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7EEE3652"/>
    <w:multiLevelType w:val="hybridMultilevel"/>
    <w:tmpl w:val="EB525A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283266975">
    <w:abstractNumId w:val="10"/>
  </w:num>
  <w:num w:numId="2" w16cid:durableId="179590756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82028323">
    <w:abstractNumId w:val="2"/>
  </w:num>
  <w:num w:numId="4" w16cid:durableId="146171532">
    <w:abstractNumId w:val="0"/>
  </w:num>
  <w:num w:numId="5" w16cid:durableId="1261529969">
    <w:abstractNumId w:val="11"/>
  </w:num>
  <w:num w:numId="6" w16cid:durableId="473566502">
    <w:abstractNumId w:val="3"/>
  </w:num>
  <w:num w:numId="7" w16cid:durableId="830875941">
    <w:abstractNumId w:val="1"/>
  </w:num>
  <w:num w:numId="8" w16cid:durableId="1919166725">
    <w:abstractNumId w:val="7"/>
  </w:num>
  <w:num w:numId="9" w16cid:durableId="754403235">
    <w:abstractNumId w:val="5"/>
  </w:num>
  <w:num w:numId="10" w16cid:durableId="53086652">
    <w:abstractNumId w:val="4"/>
  </w:num>
  <w:num w:numId="11" w16cid:durableId="607348380">
    <w:abstractNumId w:val="6"/>
  </w:num>
  <w:num w:numId="12" w16cid:durableId="2119446351">
    <w:abstractNumId w:val="8"/>
  </w:num>
  <w:num w:numId="13" w16cid:durableId="358892575">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an Kwaśniak (jankwas823)">
    <w15:presenceInfo w15:providerId="AD" w15:userId="S::jankwas823@student.polsl.pl::37652498-ea32-439a-8167-e3516e95d4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08"/>
  <w:hyphenationZone w:val="425"/>
  <w:doNotHyphenateCaps/>
  <w:drawingGridHorizontalSpacing w:val="57"/>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51"/>
    <w:rsid w:val="00041922"/>
    <w:rsid w:val="00054AE7"/>
    <w:rsid w:val="000A1FD7"/>
    <w:rsid w:val="0013293B"/>
    <w:rsid w:val="00135679"/>
    <w:rsid w:val="0016014F"/>
    <w:rsid w:val="001902F3"/>
    <w:rsid w:val="00190D71"/>
    <w:rsid w:val="001B294B"/>
    <w:rsid w:val="001C4851"/>
    <w:rsid w:val="001E6207"/>
    <w:rsid w:val="00217017"/>
    <w:rsid w:val="00240053"/>
    <w:rsid w:val="0027321D"/>
    <w:rsid w:val="00280E5A"/>
    <w:rsid w:val="002C68A3"/>
    <w:rsid w:val="0030606F"/>
    <w:rsid w:val="00340561"/>
    <w:rsid w:val="003A7118"/>
    <w:rsid w:val="003E6B3A"/>
    <w:rsid w:val="00405BEC"/>
    <w:rsid w:val="004501B0"/>
    <w:rsid w:val="00455E2B"/>
    <w:rsid w:val="004574A1"/>
    <w:rsid w:val="004932CB"/>
    <w:rsid w:val="00495F6A"/>
    <w:rsid w:val="00497DA2"/>
    <w:rsid w:val="004B631B"/>
    <w:rsid w:val="004C1B8C"/>
    <w:rsid w:val="00511ADF"/>
    <w:rsid w:val="00525D4A"/>
    <w:rsid w:val="005539F5"/>
    <w:rsid w:val="00586524"/>
    <w:rsid w:val="00595B39"/>
    <w:rsid w:val="00596F8B"/>
    <w:rsid w:val="005A532E"/>
    <w:rsid w:val="005B5750"/>
    <w:rsid w:val="005D754E"/>
    <w:rsid w:val="00681E23"/>
    <w:rsid w:val="006B51FA"/>
    <w:rsid w:val="006C6CC7"/>
    <w:rsid w:val="006E6684"/>
    <w:rsid w:val="00704579"/>
    <w:rsid w:val="00705310"/>
    <w:rsid w:val="007135A3"/>
    <w:rsid w:val="00741222"/>
    <w:rsid w:val="00742B56"/>
    <w:rsid w:val="00744B78"/>
    <w:rsid w:val="00767374"/>
    <w:rsid w:val="00777135"/>
    <w:rsid w:val="00790AEB"/>
    <w:rsid w:val="007A43EB"/>
    <w:rsid w:val="007C269F"/>
    <w:rsid w:val="007E66B2"/>
    <w:rsid w:val="007F49E9"/>
    <w:rsid w:val="00810E24"/>
    <w:rsid w:val="0081269D"/>
    <w:rsid w:val="00891227"/>
    <w:rsid w:val="008A210C"/>
    <w:rsid w:val="008C5CE9"/>
    <w:rsid w:val="008E7A3F"/>
    <w:rsid w:val="00945271"/>
    <w:rsid w:val="009714D7"/>
    <w:rsid w:val="009A1F7E"/>
    <w:rsid w:val="009C0489"/>
    <w:rsid w:val="00A17A52"/>
    <w:rsid w:val="00A24031"/>
    <w:rsid w:val="00A26E38"/>
    <w:rsid w:val="00A53267"/>
    <w:rsid w:val="00A66319"/>
    <w:rsid w:val="00A70456"/>
    <w:rsid w:val="00AF2A38"/>
    <w:rsid w:val="00AF6701"/>
    <w:rsid w:val="00B47BA4"/>
    <w:rsid w:val="00B75141"/>
    <w:rsid w:val="00BC1C02"/>
    <w:rsid w:val="00BF750D"/>
    <w:rsid w:val="00C0054C"/>
    <w:rsid w:val="00C11942"/>
    <w:rsid w:val="00C22E39"/>
    <w:rsid w:val="00CB3569"/>
    <w:rsid w:val="00CD1A7A"/>
    <w:rsid w:val="00CE27E0"/>
    <w:rsid w:val="00D92779"/>
    <w:rsid w:val="00DA5069"/>
    <w:rsid w:val="00DC2268"/>
    <w:rsid w:val="00DD421E"/>
    <w:rsid w:val="00DD6223"/>
    <w:rsid w:val="00E126D6"/>
    <w:rsid w:val="00E27F8A"/>
    <w:rsid w:val="00EC2081"/>
    <w:rsid w:val="00F47733"/>
    <w:rsid w:val="00F84D61"/>
    <w:rsid w:val="00FC42EF"/>
    <w:rsid w:val="00FE5289"/>
    <w:rsid w:val="3E982C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1156966"/>
  <w15:docId w15:val="{418C0458-7395-4671-9B6A-92BA4E73A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rsid w:val="00767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744B78"/>
    <w:rPr>
      <w:rFonts w:ascii="Tahoma" w:hAnsi="Tahoma" w:cs="Tahoma"/>
      <w:sz w:val="16"/>
      <w:szCs w:val="16"/>
    </w:rPr>
  </w:style>
  <w:style w:type="character" w:customStyle="1" w:styleId="TekstdymkaZnak">
    <w:name w:val="Tekst dymka Znak"/>
    <w:basedOn w:val="Domylnaczcionkaakapitu"/>
    <w:link w:val="Tekstdymka"/>
    <w:uiPriority w:val="99"/>
    <w:semiHidden/>
    <w:rsid w:val="00744B78"/>
    <w:rPr>
      <w:rFonts w:ascii="Tahoma" w:hAnsi="Tahoma" w:cs="Tahoma"/>
      <w:sz w:val="16"/>
      <w:szCs w:val="16"/>
    </w:rPr>
  </w:style>
  <w:style w:type="paragraph" w:styleId="Akapitzlist">
    <w:name w:val="List Paragraph"/>
    <w:basedOn w:val="Normalny"/>
    <w:uiPriority w:val="34"/>
    <w:qFormat/>
    <w:rsid w:val="00DA5069"/>
    <w:pPr>
      <w:ind w:left="720"/>
      <w:contextualSpacing/>
    </w:pPr>
  </w:style>
  <w:style w:type="paragraph" w:styleId="Nagwek">
    <w:name w:val="header"/>
    <w:basedOn w:val="Normalny"/>
    <w:link w:val="NagwekZnak"/>
    <w:uiPriority w:val="99"/>
    <w:unhideWhenUsed/>
    <w:rsid w:val="00FE5289"/>
    <w:pPr>
      <w:tabs>
        <w:tab w:val="center" w:pos="4536"/>
        <w:tab w:val="right" w:pos="9072"/>
      </w:tabs>
    </w:pPr>
  </w:style>
  <w:style w:type="character" w:customStyle="1" w:styleId="NagwekZnak">
    <w:name w:val="Nagłówek Znak"/>
    <w:basedOn w:val="Domylnaczcionkaakapitu"/>
    <w:link w:val="Nagwek"/>
    <w:uiPriority w:val="99"/>
    <w:rsid w:val="00FE5289"/>
    <w:rPr>
      <w:sz w:val="24"/>
      <w:szCs w:val="24"/>
    </w:rPr>
  </w:style>
  <w:style w:type="paragraph" w:styleId="Stopka">
    <w:name w:val="footer"/>
    <w:basedOn w:val="Normalny"/>
    <w:link w:val="StopkaZnak"/>
    <w:uiPriority w:val="99"/>
    <w:unhideWhenUsed/>
    <w:rsid w:val="00FE5289"/>
    <w:pPr>
      <w:tabs>
        <w:tab w:val="center" w:pos="4536"/>
        <w:tab w:val="right" w:pos="9072"/>
      </w:tabs>
    </w:pPr>
  </w:style>
  <w:style w:type="character" w:customStyle="1" w:styleId="StopkaZnak">
    <w:name w:val="Stopka Znak"/>
    <w:basedOn w:val="Domylnaczcionkaakapitu"/>
    <w:link w:val="Stopka"/>
    <w:uiPriority w:val="99"/>
    <w:rsid w:val="00FE5289"/>
    <w:rPr>
      <w:sz w:val="24"/>
      <w:szCs w:val="24"/>
    </w:rPr>
  </w:style>
  <w:style w:type="paragraph" w:styleId="Poprawka">
    <w:name w:val="Revision"/>
    <w:hidden/>
    <w:uiPriority w:val="99"/>
    <w:semiHidden/>
    <w:rsid w:val="00CD1A7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85331">
      <w:bodyDiv w:val="1"/>
      <w:marLeft w:val="0"/>
      <w:marRight w:val="0"/>
      <w:marTop w:val="0"/>
      <w:marBottom w:val="0"/>
      <w:divBdr>
        <w:top w:val="none" w:sz="0" w:space="0" w:color="auto"/>
        <w:left w:val="none" w:sz="0" w:space="0" w:color="auto"/>
        <w:bottom w:val="none" w:sz="0" w:space="0" w:color="auto"/>
        <w:right w:val="none" w:sz="0" w:space="0" w:color="auto"/>
      </w:divBdr>
      <w:divsChild>
        <w:div w:id="1611662980">
          <w:marLeft w:val="0"/>
          <w:marRight w:val="0"/>
          <w:marTop w:val="0"/>
          <w:marBottom w:val="0"/>
          <w:divBdr>
            <w:top w:val="none" w:sz="0" w:space="0" w:color="auto"/>
            <w:left w:val="none" w:sz="0" w:space="0" w:color="auto"/>
            <w:bottom w:val="none" w:sz="0" w:space="0" w:color="auto"/>
            <w:right w:val="none" w:sz="0" w:space="0" w:color="auto"/>
          </w:divBdr>
          <w:divsChild>
            <w:div w:id="1514607523">
              <w:marLeft w:val="0"/>
              <w:marRight w:val="0"/>
              <w:marTop w:val="0"/>
              <w:marBottom w:val="0"/>
              <w:divBdr>
                <w:top w:val="none" w:sz="0" w:space="0" w:color="auto"/>
                <w:left w:val="none" w:sz="0" w:space="0" w:color="auto"/>
                <w:bottom w:val="none" w:sz="0" w:space="0" w:color="auto"/>
                <w:right w:val="none" w:sz="0" w:space="0" w:color="auto"/>
              </w:divBdr>
              <w:divsChild>
                <w:div w:id="14515138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4898">
      <w:bodyDiv w:val="1"/>
      <w:marLeft w:val="0"/>
      <w:marRight w:val="0"/>
      <w:marTop w:val="0"/>
      <w:marBottom w:val="0"/>
      <w:divBdr>
        <w:top w:val="none" w:sz="0" w:space="0" w:color="auto"/>
        <w:left w:val="none" w:sz="0" w:space="0" w:color="auto"/>
        <w:bottom w:val="none" w:sz="0" w:space="0" w:color="auto"/>
        <w:right w:val="none" w:sz="0" w:space="0" w:color="auto"/>
      </w:divBdr>
    </w:div>
    <w:div w:id="108294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19E5D-8A5D-47B6-9723-11B43348C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25</Pages>
  <Words>1550</Words>
  <Characters>9306</Characters>
  <Application>Microsoft Office Word</Application>
  <DocSecurity>0</DocSecurity>
  <Lines>77</Lines>
  <Paragraphs>21</Paragraphs>
  <ScaleCrop>false</ScaleCrop>
  <HeadingPairs>
    <vt:vector size="2" baseType="variant">
      <vt:variant>
        <vt:lpstr>Tytuł</vt:lpstr>
      </vt:variant>
      <vt:variant>
        <vt:i4>1</vt:i4>
      </vt:variant>
    </vt:vector>
  </HeadingPairs>
  <TitlesOfParts>
    <vt:vector size="1" baseType="lpstr">
      <vt:lpstr>Laboratorium Teorii Automatów</vt:lpstr>
    </vt:vector>
  </TitlesOfParts>
  <Company>ZMiTAC</Company>
  <LinksUpToDate>false</LinksUpToDate>
  <CharactersWithSpaces>10835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Laboratorium Teorii Automatów</dc:title>
  <dc:creator>Mateusz Korycki;Tadeusz Gromadzki;Jan Zawada;Orestes Sporyś</dc:creator>
  <cp:lastModifiedBy>Jan Kwaśniak (jankwas823)</cp:lastModifiedBy>
  <cp:revision>3</cp:revision>
  <cp:lastPrinted>2001-10-01T12:50:00Z</cp:lastPrinted>
  <dcterms:created xsi:type="dcterms:W3CDTF">2023-06-05T20:25:00Z</dcterms:created>
  <dcterms:modified xsi:type="dcterms:W3CDTF">2023-06-05T22:33:00Z</dcterms:modified>
</cp:coreProperties>
</file>